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AEB5EE" w14:textId="77777777" w:rsidR="004737B1" w:rsidRPr="004737B1" w:rsidRDefault="004737B1" w:rsidP="004737B1">
      <w:pPr>
        <w:pStyle w:val="pf0"/>
        <w:rPr>
          <w:sz w:val="28"/>
          <w:szCs w:val="28"/>
        </w:rPr>
      </w:pPr>
      <w:r w:rsidRPr="004737B1">
        <w:rPr>
          <w:rStyle w:val="cf01"/>
          <w:rFonts w:ascii="Times New Roman" w:hAnsi="Times New Roman" w:cs="Times New Roman"/>
          <w:sz w:val="24"/>
          <w:szCs w:val="24"/>
        </w:rPr>
        <w:t>Evaluation of high-resolution gridded climate products in reproducing spatial and temporal variation in precipitation in central Panama</w:t>
      </w:r>
    </w:p>
    <w:p w14:paraId="32CB191D" w14:textId="348F32B2" w:rsidR="0088201C" w:rsidRDefault="0088201C" w:rsidP="00813B40">
      <w:pPr>
        <w:spacing w:line="480" w:lineRule="auto"/>
        <w:rPr>
          <w:rFonts w:cs="Times New Roman"/>
          <w:szCs w:val="24"/>
        </w:rPr>
      </w:pPr>
    </w:p>
    <w:p w14:paraId="7498A33D" w14:textId="130829E9" w:rsidR="0088201C" w:rsidRPr="009A245D" w:rsidRDefault="0088201C" w:rsidP="00813B40">
      <w:pPr>
        <w:spacing w:line="480" w:lineRule="auto"/>
        <w:rPr>
          <w:rFonts w:cs="Times New Roman"/>
          <w:szCs w:val="24"/>
        </w:rPr>
      </w:pPr>
      <w:r w:rsidRPr="009A245D">
        <w:rPr>
          <w:rFonts w:cs="Times New Roman"/>
          <w:szCs w:val="24"/>
        </w:rPr>
        <w:t>Vicente Vasquez</w:t>
      </w:r>
      <w:r w:rsidRPr="009A245D">
        <w:rPr>
          <w:rFonts w:cs="Times New Roman"/>
          <w:szCs w:val="24"/>
          <w:vertAlign w:val="superscript"/>
        </w:rPr>
        <w:t>1*</w:t>
      </w:r>
      <w:r w:rsidRPr="009A245D">
        <w:rPr>
          <w:rFonts w:cs="Times New Roman"/>
          <w:szCs w:val="24"/>
        </w:rPr>
        <w:t xml:space="preserve"> and Helene C. Muller-Landau</w:t>
      </w:r>
      <w:r w:rsidRPr="009A245D">
        <w:rPr>
          <w:rFonts w:cs="Times New Roman"/>
          <w:szCs w:val="24"/>
          <w:vertAlign w:val="superscript"/>
        </w:rPr>
        <w:t>1</w:t>
      </w:r>
    </w:p>
    <w:p w14:paraId="1166A36B" w14:textId="77777777" w:rsidR="0088201C" w:rsidRDefault="0088201C" w:rsidP="00813B40">
      <w:pPr>
        <w:spacing w:line="480" w:lineRule="auto"/>
        <w:rPr>
          <w:rFonts w:cs="Times New Roman"/>
          <w:b/>
          <w:bCs/>
          <w:szCs w:val="24"/>
        </w:rPr>
      </w:pPr>
    </w:p>
    <w:p w14:paraId="6B959C57" w14:textId="37D44231" w:rsidR="0088201C" w:rsidRDefault="0088201C" w:rsidP="00813B40">
      <w:pPr>
        <w:spacing w:after="0" w:line="480" w:lineRule="auto"/>
        <w:rPr>
          <w:rFonts w:cs="Times New Roman"/>
          <w:szCs w:val="24"/>
        </w:rPr>
      </w:pPr>
      <w:r w:rsidRPr="009507D5">
        <w:rPr>
          <w:rFonts w:cs="Times New Roman"/>
          <w:szCs w:val="24"/>
          <w:vertAlign w:val="superscript"/>
        </w:rPr>
        <w:t xml:space="preserve">1 </w:t>
      </w:r>
      <w:r w:rsidRPr="009507D5">
        <w:rPr>
          <w:rFonts w:cs="Times New Roman"/>
          <w:szCs w:val="24"/>
        </w:rPr>
        <w:t xml:space="preserve">Smithsonian Tropical Research Institute, P.O. Box 0843-03092, Balboa </w:t>
      </w:r>
      <w:proofErr w:type="spellStart"/>
      <w:r w:rsidRPr="009507D5">
        <w:rPr>
          <w:rFonts w:cs="Times New Roman"/>
          <w:szCs w:val="24"/>
        </w:rPr>
        <w:t>Ancón</w:t>
      </w:r>
      <w:proofErr w:type="spellEnd"/>
      <w:r w:rsidRPr="009507D5">
        <w:rPr>
          <w:rFonts w:cs="Times New Roman"/>
          <w:szCs w:val="24"/>
        </w:rPr>
        <w:t>, Republic of Panamá</w:t>
      </w:r>
    </w:p>
    <w:p w14:paraId="64FC2352" w14:textId="77777777" w:rsidR="0088201C" w:rsidRPr="009507D5" w:rsidRDefault="0088201C" w:rsidP="00813B40">
      <w:pPr>
        <w:spacing w:after="0" w:line="480" w:lineRule="auto"/>
        <w:rPr>
          <w:rFonts w:cs="Times New Roman"/>
          <w:szCs w:val="24"/>
        </w:rPr>
      </w:pPr>
    </w:p>
    <w:p w14:paraId="2B217312" w14:textId="5972CAEB" w:rsidR="00813B40" w:rsidRDefault="0088201C" w:rsidP="00813B40">
      <w:pPr>
        <w:spacing w:line="480" w:lineRule="auto"/>
        <w:rPr>
          <w:rFonts w:cs="Times New Roman"/>
          <w:szCs w:val="24"/>
        </w:rPr>
      </w:pPr>
      <w:r w:rsidRPr="009507D5">
        <w:rPr>
          <w:rFonts w:cs="Times New Roman"/>
          <w:szCs w:val="24"/>
        </w:rPr>
        <w:t xml:space="preserve">* Corresponding author:  </w:t>
      </w:r>
      <w:hyperlink r:id="rId11" w:history="1">
        <w:r w:rsidR="00813B40" w:rsidRPr="00E37CE4">
          <w:rPr>
            <w:rStyle w:val="Hipervnculo"/>
            <w:rFonts w:cs="Times New Roman"/>
            <w:szCs w:val="24"/>
          </w:rPr>
          <w:t>vicenteavv7@gmail.com</w:t>
        </w:r>
      </w:hyperlink>
    </w:p>
    <w:p w14:paraId="1A23C861" w14:textId="77777777" w:rsidR="00813B40" w:rsidRDefault="00813B40">
      <w:pPr>
        <w:rPr>
          <w:rFonts w:cs="Times New Roman"/>
          <w:szCs w:val="24"/>
        </w:rPr>
      </w:pPr>
      <w:r>
        <w:rPr>
          <w:rFonts w:cs="Times New Roman"/>
          <w:szCs w:val="24"/>
        </w:rPr>
        <w:br w:type="page"/>
      </w:r>
    </w:p>
    <w:p w14:paraId="0EA5F0CF" w14:textId="77777777" w:rsidR="00813B40" w:rsidRDefault="00813B40" w:rsidP="00813B40">
      <w:pPr>
        <w:spacing w:line="480" w:lineRule="auto"/>
        <w:rPr>
          <w:rFonts w:cs="Times New Roman"/>
          <w:szCs w:val="24"/>
        </w:rPr>
      </w:pPr>
      <w:r>
        <w:rPr>
          <w:rFonts w:cs="Times New Roman"/>
          <w:b/>
          <w:bCs/>
          <w:szCs w:val="24"/>
        </w:rPr>
        <w:lastRenderedPageBreak/>
        <w:t>Abstract</w:t>
      </w:r>
    </w:p>
    <w:p w14:paraId="1138B7D8" w14:textId="421D023D" w:rsidR="00906AFE" w:rsidRPr="00E236F7" w:rsidRDefault="00000686" w:rsidP="00E236F7">
      <w:pPr>
        <w:spacing w:line="480" w:lineRule="auto"/>
        <w:rPr>
          <w:rFonts w:cs="Times New Roman"/>
          <w:szCs w:val="24"/>
        </w:rPr>
      </w:pPr>
      <w:bookmarkStart w:id="0" w:name="_Hlk128383844"/>
      <w:r w:rsidRPr="00E236F7">
        <w:rPr>
          <w:rFonts w:cs="Times New Roman"/>
          <w:szCs w:val="24"/>
        </w:rPr>
        <w:t xml:space="preserve">Tropical forests vary widely in their precipitation </w:t>
      </w:r>
      <w:r w:rsidR="00E236F7" w:rsidRPr="00E236F7">
        <w:rPr>
          <w:rFonts w:cs="Times New Roman"/>
          <w:szCs w:val="24"/>
        </w:rPr>
        <w:t xml:space="preserve">regimes </w:t>
      </w:r>
      <w:r w:rsidRPr="00E236F7">
        <w:rPr>
          <w:rFonts w:cs="Times New Roman"/>
          <w:szCs w:val="24"/>
        </w:rPr>
        <w:t>and seasonal water availability, but high-quality in situ (ground-based) meteorological data are rare</w:t>
      </w:r>
      <w:r w:rsidR="00906AFE" w:rsidRPr="00E236F7">
        <w:rPr>
          <w:rFonts w:cs="Times New Roman"/>
          <w:szCs w:val="24"/>
        </w:rPr>
        <w:t>, and few studies have evaluated the performance of global gridded climate products in the tropics</w:t>
      </w:r>
      <w:r w:rsidRPr="00E236F7">
        <w:rPr>
          <w:rFonts w:cs="Times New Roman"/>
          <w:szCs w:val="24"/>
        </w:rPr>
        <w:t xml:space="preserve">.  </w:t>
      </w:r>
      <w:bookmarkEnd w:id="0"/>
      <w:r w:rsidRPr="00E236F7">
        <w:rPr>
          <w:rFonts w:cs="Times New Roman"/>
          <w:szCs w:val="24"/>
        </w:rPr>
        <w:t xml:space="preserve">We </w:t>
      </w:r>
      <w:r w:rsidR="00E236F7" w:rsidRPr="00E236F7">
        <w:rPr>
          <w:rFonts w:cs="Times New Roman"/>
          <w:szCs w:val="24"/>
        </w:rPr>
        <w:t>compared</w:t>
      </w:r>
      <w:r w:rsidRPr="00E236F7">
        <w:rPr>
          <w:rFonts w:cs="Times New Roman"/>
          <w:szCs w:val="24"/>
        </w:rPr>
        <w:t xml:space="preserve"> the performance of eleven high-resolution gridded climate products against in situ datasets spanning high rainfall variation in central Panama. </w:t>
      </w:r>
      <w:r w:rsidR="00906AFE">
        <w:t xml:space="preserve">The gridded products almost all captured the broad trends of spatial and seasonal rainfall variation in central Panama, and all </w:t>
      </w:r>
      <w:r w:rsidR="00906AFE" w:rsidRPr="00906AFE">
        <w:rPr>
          <w:rFonts w:cs="Times New Roman"/>
          <w:szCs w:val="24"/>
        </w:rPr>
        <w:t>underestimated precipitation in the wettest sites</w:t>
      </w:r>
      <w:r w:rsidR="00906AFE">
        <w:rPr>
          <w:rFonts w:cs="Times New Roman"/>
          <w:szCs w:val="24"/>
        </w:rPr>
        <w:t xml:space="preserve">, especially in the dry season, but differed widely in their performance. </w:t>
      </w:r>
      <w:proofErr w:type="spellStart"/>
      <w:ins w:id="1" w:author="Vicente Vasquez" w:date="2024-09-19T09:52:00Z" w16du:dateUtc="2024-09-19T13:52:00Z">
        <w:r w:rsidR="00997133">
          <w:rPr>
            <w:rFonts w:cs="Times New Roman"/>
            <w:szCs w:val="24"/>
          </w:rPr>
          <w:t>Spatial,</w:t>
        </w:r>
      </w:ins>
      <w:del w:id="2" w:author="Vicente Vasquez" w:date="2024-09-19T09:52:00Z" w16du:dateUtc="2024-09-19T13:52:00Z">
        <w:r w:rsidR="00906AFE" w:rsidDel="00997133">
          <w:rPr>
            <w:rFonts w:cs="Times New Roman"/>
            <w:szCs w:val="24"/>
          </w:rPr>
          <w:delText xml:space="preserve"> S</w:delText>
        </w:r>
      </w:del>
      <w:ins w:id="3" w:author="Vicente Vasquez" w:date="2024-09-19T09:52:00Z" w16du:dateUtc="2024-09-19T13:52:00Z">
        <w:r w:rsidR="00997133">
          <w:rPr>
            <w:rFonts w:cs="Times New Roman"/>
            <w:szCs w:val="24"/>
          </w:rPr>
          <w:t>s</w:t>
        </w:r>
      </w:ins>
      <w:r w:rsidR="00906AFE">
        <w:rPr>
          <w:rFonts w:cs="Times New Roman"/>
          <w:szCs w:val="24"/>
        </w:rPr>
        <w:t>easonal</w:t>
      </w:r>
      <w:proofErr w:type="spellEnd"/>
      <w:r w:rsidR="00906AFE">
        <w:rPr>
          <w:rFonts w:cs="Times New Roman"/>
          <w:szCs w:val="24"/>
        </w:rPr>
        <w:t xml:space="preserve"> and interannual variation were best captured by CHIRPSv2,</w:t>
      </w:r>
      <w:del w:id="4" w:author="Vicente Vasquez" w:date="2024-09-19T09:54:00Z" w16du:dateUtc="2024-09-19T13:54:00Z">
        <w:r w:rsidR="00906AFE" w:rsidDel="00997133">
          <w:rPr>
            <w:rFonts w:cs="Times New Roman"/>
            <w:szCs w:val="24"/>
          </w:rPr>
          <w:delText xml:space="preserve"> </w:delText>
        </w:r>
      </w:del>
      <w:ins w:id="5" w:author="Vicente Vasquez" w:date="2024-09-19T09:54:00Z" w16du:dateUtc="2024-09-19T13:54:00Z">
        <w:r w:rsidR="00997133">
          <w:rPr>
            <w:rFonts w:cs="Times New Roman"/>
            <w:szCs w:val="24"/>
          </w:rPr>
          <w:t>downscaled products</w:t>
        </w:r>
      </w:ins>
      <w:ins w:id="6" w:author="Vicente Vasquez" w:date="2024-09-19T09:55:00Z" w16du:dateUtc="2024-09-19T13:55:00Z">
        <w:r w:rsidR="00997133">
          <w:rPr>
            <w:rFonts w:cs="Times New Roman"/>
            <w:szCs w:val="24"/>
          </w:rPr>
          <w:t xml:space="preserve"> with finer resolution</w:t>
        </w:r>
      </w:ins>
      <w:ins w:id="7" w:author="Vicente Vasquez" w:date="2024-09-19T09:54:00Z" w16du:dateUtc="2024-09-19T13:54:00Z">
        <w:r w:rsidR="00997133">
          <w:rPr>
            <w:rFonts w:cs="Times New Roman"/>
            <w:szCs w:val="24"/>
          </w:rPr>
          <w:t xml:space="preserve"> performed </w:t>
        </w:r>
      </w:ins>
      <w:ins w:id="8" w:author="Vicente Vasquez" w:date="2024-09-19T09:55:00Z" w16du:dateUtc="2024-09-19T13:55:00Z">
        <w:r w:rsidR="00997133">
          <w:rPr>
            <w:rFonts w:cs="Times New Roman"/>
            <w:szCs w:val="24"/>
          </w:rPr>
          <w:t>similarly in the spatial variation</w:t>
        </w:r>
      </w:ins>
      <w:del w:id="9" w:author="Vicente Vasquez" w:date="2024-09-19T09:54:00Z" w16du:dateUtc="2024-09-19T13:54:00Z">
        <w:r w:rsidR="00906AFE" w:rsidDel="00997133">
          <w:rPr>
            <w:rFonts w:cs="Times New Roman"/>
            <w:szCs w:val="24"/>
          </w:rPr>
          <w:delText xml:space="preserve">while </w:delText>
        </w:r>
      </w:del>
      <w:del w:id="10" w:author="Vicente Vasquez" w:date="2024-09-19T09:53:00Z" w16du:dateUtc="2024-09-19T13:53:00Z">
        <w:r w:rsidR="00906AFE" w:rsidDel="00997133">
          <w:rPr>
            <w:rFonts w:cs="Times New Roman"/>
            <w:szCs w:val="24"/>
          </w:rPr>
          <w:delText xml:space="preserve">spatial variation was best captured by </w:delText>
        </w:r>
      </w:del>
      <w:del w:id="11" w:author="Vicente Vasquez" w:date="2024-09-19T09:54:00Z" w16du:dateUtc="2024-09-19T13:54:00Z">
        <w:r w:rsidR="00906AFE" w:rsidDel="00997133">
          <w:rPr>
            <w:rFonts w:cs="Times New Roman"/>
            <w:szCs w:val="24"/>
          </w:rPr>
          <w:delText>CHELSA 2.1</w:delText>
        </w:r>
      </w:del>
      <w:del w:id="12" w:author="Vicente Vasquez" w:date="2024-09-19T09:56:00Z" w16du:dateUtc="2024-09-19T13:56:00Z">
        <w:r w:rsidR="00906AFE" w:rsidDel="00997133">
          <w:rPr>
            <w:rFonts w:cs="Times New Roman"/>
            <w:szCs w:val="24"/>
          </w:rPr>
          <w:delText>, which has finer spatial resolution</w:delText>
        </w:r>
      </w:del>
      <w:r w:rsidR="00906AFE">
        <w:rPr>
          <w:rFonts w:cs="Times New Roman"/>
          <w:szCs w:val="24"/>
        </w:rPr>
        <w:t xml:space="preserve">.  </w:t>
      </w:r>
      <w:r w:rsidR="00E236F7">
        <w:rPr>
          <w:rFonts w:cs="Times New Roman"/>
          <w:szCs w:val="24"/>
        </w:rPr>
        <w:t>Our ability to quantify performance was constrained by limited data availability, even in this region with relatively many high-quality long-term in situ datasets, highlighting the need for more investment in ground-based data collection.</w:t>
      </w:r>
    </w:p>
    <w:p w14:paraId="02ED2D8C" w14:textId="77777777" w:rsidR="00813B40" w:rsidRDefault="00813B40" w:rsidP="00813B40">
      <w:pPr>
        <w:spacing w:line="480" w:lineRule="auto"/>
        <w:rPr>
          <w:rFonts w:cs="Times New Roman"/>
          <w:szCs w:val="24"/>
        </w:rPr>
      </w:pPr>
    </w:p>
    <w:p w14:paraId="664F7F73" w14:textId="6E56159D" w:rsidR="00813B40" w:rsidRPr="00000686" w:rsidRDefault="00813B40" w:rsidP="00813B40">
      <w:pPr>
        <w:spacing w:line="480" w:lineRule="auto"/>
        <w:rPr>
          <w:rFonts w:cs="Times New Roman"/>
          <w:szCs w:val="24"/>
        </w:rPr>
      </w:pPr>
      <w:r>
        <w:rPr>
          <w:rFonts w:cs="Times New Roman"/>
          <w:b/>
          <w:bCs/>
          <w:szCs w:val="24"/>
        </w:rPr>
        <w:t>Keywords</w:t>
      </w:r>
      <w:r w:rsidR="00000686">
        <w:rPr>
          <w:rFonts w:cs="Times New Roman"/>
          <w:b/>
          <w:bCs/>
          <w:szCs w:val="24"/>
        </w:rPr>
        <w:t xml:space="preserve">: </w:t>
      </w:r>
      <w:r w:rsidR="00000686">
        <w:rPr>
          <w:rFonts w:cs="Times New Roman"/>
          <w:szCs w:val="24"/>
        </w:rPr>
        <w:t xml:space="preserve">precipitation, Panama, climate </w:t>
      </w:r>
      <w:del w:id="13" w:author="Vicente Vasquez" w:date="2024-09-19T09:56:00Z" w16du:dateUtc="2024-09-19T13:56:00Z">
        <w:r w:rsidR="00000686" w:rsidDel="00997133">
          <w:rPr>
            <w:rFonts w:cs="Times New Roman"/>
            <w:szCs w:val="24"/>
          </w:rPr>
          <w:delText>reanalyses</w:delText>
        </w:r>
      </w:del>
      <w:ins w:id="14" w:author="Vicente Vasquez" w:date="2024-09-19T09:56:00Z" w16du:dateUtc="2024-09-19T13:56:00Z">
        <w:r w:rsidR="00997133">
          <w:rPr>
            <w:rFonts w:cs="Times New Roman"/>
            <w:szCs w:val="24"/>
          </w:rPr>
          <w:t>reanalysis</w:t>
        </w:r>
      </w:ins>
      <w:r w:rsidR="00000686">
        <w:rPr>
          <w:rFonts w:cs="Times New Roman"/>
          <w:szCs w:val="24"/>
        </w:rPr>
        <w:t>, satellite-based precipitation; rain gauge; validation; tropical forests</w:t>
      </w:r>
    </w:p>
    <w:p w14:paraId="4AAA8EE7" w14:textId="72224365" w:rsidR="0088201C" w:rsidRDefault="0088201C" w:rsidP="00813B40">
      <w:pPr>
        <w:spacing w:line="480" w:lineRule="auto"/>
        <w:rPr>
          <w:rFonts w:cs="Times New Roman"/>
          <w:b/>
          <w:bCs/>
          <w:szCs w:val="24"/>
        </w:rPr>
      </w:pPr>
      <w:r>
        <w:rPr>
          <w:rFonts w:cs="Times New Roman"/>
          <w:b/>
          <w:bCs/>
          <w:szCs w:val="24"/>
        </w:rPr>
        <w:br w:type="page"/>
      </w:r>
    </w:p>
    <w:p w14:paraId="19C8CB89" w14:textId="6CA2EE37" w:rsidR="009224C5" w:rsidRPr="00BF00C4" w:rsidRDefault="009224C5" w:rsidP="00813B40">
      <w:pPr>
        <w:spacing w:line="480" w:lineRule="auto"/>
        <w:rPr>
          <w:rFonts w:cs="Times New Roman"/>
          <w:b/>
          <w:bCs/>
          <w:szCs w:val="24"/>
        </w:rPr>
      </w:pPr>
      <w:r w:rsidRPr="00BF00C4">
        <w:rPr>
          <w:rFonts w:cs="Times New Roman"/>
          <w:b/>
          <w:bCs/>
          <w:szCs w:val="24"/>
        </w:rPr>
        <w:lastRenderedPageBreak/>
        <w:t>Introduction</w:t>
      </w:r>
      <w:r w:rsidR="00630C4E">
        <w:rPr>
          <w:rFonts w:cs="Times New Roman"/>
          <w:b/>
          <w:bCs/>
          <w:szCs w:val="24"/>
        </w:rPr>
        <w:t xml:space="preserve"> </w:t>
      </w:r>
    </w:p>
    <w:p w14:paraId="737A84F5" w14:textId="13C216AB" w:rsidR="00F46E50" w:rsidRDefault="00207A39" w:rsidP="00813B40">
      <w:pPr>
        <w:spacing w:line="480" w:lineRule="auto"/>
        <w:rPr>
          <w:rFonts w:cs="Times New Roman"/>
          <w:szCs w:val="24"/>
        </w:rPr>
      </w:pPr>
      <w:r>
        <w:rPr>
          <w:rFonts w:cs="Times New Roman"/>
          <w:szCs w:val="24"/>
        </w:rPr>
        <w:tab/>
      </w:r>
      <w:r w:rsidR="00F46E50" w:rsidRPr="00B340B6">
        <w:t>Tropical forests vary widely in their total annual precipitation and its seasonal distribution, and thus in the frequency, intensity and duration of drought stress</w:t>
      </w:r>
      <w:r w:rsidR="00B340B6" w:rsidRPr="00B340B6">
        <w:t xml:space="preserve">, and </w:t>
      </w:r>
      <w:r w:rsidR="00B340B6">
        <w:t>th</w:t>
      </w:r>
      <w:r w:rsidR="00F46E50" w:rsidRPr="00B340B6">
        <w:t xml:space="preserve">is in turn drives considerable variation in tropical forest </w:t>
      </w:r>
      <w:r w:rsidR="00B340B6" w:rsidRPr="00B340B6">
        <w:t>communities and ecosystems</w:t>
      </w:r>
      <w:r w:rsidR="00D05F7D">
        <w:t xml:space="preserve"> </w:t>
      </w:r>
      <w:r w:rsidR="00903E45" w:rsidRPr="00997133">
        <w:rPr>
          <w:highlight w:val="yellow"/>
          <w:rPrChange w:id="15" w:author="Vicente Vasquez" w:date="2024-09-19T09:58:00Z" w16du:dateUtc="2024-09-19T13:58:00Z">
            <w:rPr/>
          </w:rPrChange>
        </w:rPr>
        <w:fldChar w:fldCharType="begin"/>
      </w:r>
      <w:r w:rsidR="00903E45" w:rsidRPr="00997133">
        <w:rPr>
          <w:highlight w:val="yellow"/>
          <w:rPrChange w:id="16" w:author="Vicente Vasquez" w:date="2024-09-19T09:58:00Z" w16du:dateUtc="2024-09-19T13:58:00Z">
            <w:rPr/>
          </w:rPrChange>
        </w:rPr>
        <w:instrText xml:space="preserve"> ADDIN EN.CITE &lt;EndNote&gt;&lt;Cite&gt;&lt;Author&gt;Muller-Landau&lt;/Author&gt;&lt;Year&gt;2021&lt;/Year&gt;&lt;RecNum&gt;34014&lt;/RecNum&gt;&lt;DisplayText&gt;(Muller-Landau et al., 2021)&lt;/DisplayText&gt;&lt;record&gt;&lt;rec-number&gt;34014&lt;/rec-number&gt;&lt;foreign-keys&gt;&lt;key app="EN" db-id="90ee5dazes0fr5esxzmp9fxpfpaarvwtxddt" timestamp="0"&gt;34014&lt;/key&gt;&lt;/foreign-keys&gt;&lt;ref-type name="Journal Article"&gt;17&lt;/ref-type&gt;&lt;contributors&gt;&lt;authors&gt;&lt;author&gt;Muller-Landau, Helene C.&lt;/author&gt;&lt;author&gt;Cushman, K. C.&lt;/author&gt;&lt;author&gt;Arroyo, Eva E.&lt;/author&gt;&lt;author&gt;Martinez Cano, Isabel&lt;/author&gt;&lt;author&gt;Anderson-Teixeira, Kristina J.&lt;/author&gt;&lt;author&gt;Backiel, Bogumila&lt;/author&gt;&lt;/authors&gt;&lt;/contributors&gt;&lt;titles&gt;&lt;title&gt;Patterns and mechanisms of spatial variation in tropical forest productivity, woody residence time, and biomass&lt;/title&gt;&lt;secondary-title&gt;New Phytologist&lt;/secondary-title&gt;&lt;/titles&gt;&lt;periodical&gt;&lt;full-title&gt;New Phyt.&lt;/full-title&gt;&lt;abbr-1&gt;New Phytologist&lt;/abbr-1&gt;&lt;/periodical&gt;&lt;pages&gt;3065-3087&lt;/pages&gt;&lt;volume&gt;229&lt;/volume&gt;&lt;number&gt;6&lt;/number&gt;&lt;keywords&gt;&lt;keyword&gt;biomass carbon stocks&lt;/keyword&gt;&lt;keyword&gt;plant functional composition&lt;/keyword&gt;&lt;keyword&gt;precipitation&lt;/keyword&gt;&lt;keyword&gt;soil fertility&lt;/keyword&gt;&lt;keyword&gt;temperature&lt;/keyword&gt;&lt;keyword&gt;tropical forests&lt;/keyword&gt;&lt;keyword&gt;woody productivity&lt;/keyword&gt;&lt;keyword&gt;woody residence time&lt;/keyword&gt;&lt;/keywords&gt;&lt;dates&gt;&lt;year&gt;2021&lt;/year&gt;&lt;pub-dates&gt;&lt;date&gt;2021/03/01&lt;/date&gt;&lt;/pub-dates&gt;&lt;/dates&gt;&lt;publisher&gt;John Wiley &amp;amp; Sons, Ltd&lt;/publisher&gt;&lt;isbn&gt;0028-646X&lt;/isbn&gt;&lt;work-type&gt;https://doi.org/10.1111/nph.17084&lt;/work-type&gt;&lt;urls&gt;&lt;related-urls&gt;&lt;url&gt;https://doi.org/10.1111/nph.17084&lt;/url&gt;&lt;/related-urls&gt;&lt;/urls&gt;&lt;electronic-resource-num&gt;https://doi.org/10.1111/nph.17084&lt;/electronic-resource-num&gt;&lt;access-date&gt;2021/02/26&lt;/access-date&gt;&lt;/record&gt;&lt;/Cite&gt;&lt;/EndNote&gt;</w:instrText>
      </w:r>
      <w:r w:rsidR="00903E45" w:rsidRPr="00997133">
        <w:rPr>
          <w:highlight w:val="yellow"/>
          <w:rPrChange w:id="17" w:author="Vicente Vasquez" w:date="2024-09-19T09:58:00Z" w16du:dateUtc="2024-09-19T13:58:00Z">
            <w:rPr/>
          </w:rPrChange>
        </w:rPr>
        <w:fldChar w:fldCharType="separate"/>
      </w:r>
      <w:r w:rsidR="00903E45" w:rsidRPr="00997133">
        <w:rPr>
          <w:noProof/>
          <w:highlight w:val="yellow"/>
          <w:rPrChange w:id="18" w:author="Vicente Vasquez" w:date="2024-09-19T09:58:00Z" w16du:dateUtc="2024-09-19T13:58:00Z">
            <w:rPr>
              <w:noProof/>
            </w:rPr>
          </w:rPrChange>
        </w:rPr>
        <w:t>(Muller-Landau et al., 2021)</w:t>
      </w:r>
      <w:r w:rsidR="00903E45" w:rsidRPr="00997133">
        <w:rPr>
          <w:highlight w:val="yellow"/>
          <w:rPrChange w:id="19" w:author="Vicente Vasquez" w:date="2024-09-19T09:58:00Z" w16du:dateUtc="2024-09-19T13:58:00Z">
            <w:rPr/>
          </w:rPrChange>
        </w:rPr>
        <w:fldChar w:fldCharType="end"/>
      </w:r>
      <w:r w:rsidR="00B020EF" w:rsidRPr="00B340B6">
        <w:t>.</w:t>
      </w:r>
      <w:r>
        <w:t xml:space="preserve"> </w:t>
      </w:r>
      <w:r w:rsidR="00F46E50" w:rsidRPr="00207A39">
        <w:rPr>
          <w:rFonts w:cs="Times New Roman"/>
          <w:szCs w:val="24"/>
        </w:rPr>
        <w:t>Information on local climate</w:t>
      </w:r>
      <w:r w:rsidR="00132CFE" w:rsidRPr="00207A39">
        <w:rPr>
          <w:rFonts w:cs="Times New Roman"/>
          <w:szCs w:val="24"/>
        </w:rPr>
        <w:t>, and especially precipitation,</w:t>
      </w:r>
      <w:r w:rsidR="00F46E50" w:rsidRPr="00207A39">
        <w:rPr>
          <w:rFonts w:cs="Times New Roman"/>
          <w:szCs w:val="24"/>
        </w:rPr>
        <w:t xml:space="preserve"> is thus critically important for ecological studies</w:t>
      </w:r>
      <w:r w:rsidR="00132CFE" w:rsidRPr="00207A39">
        <w:rPr>
          <w:rFonts w:cs="Times New Roman"/>
          <w:szCs w:val="24"/>
        </w:rPr>
        <w:t xml:space="preserve"> in tropical forests</w:t>
      </w:r>
      <w:r w:rsidR="00F46E50" w:rsidRPr="00207A39">
        <w:rPr>
          <w:rFonts w:cs="Times New Roman"/>
          <w:szCs w:val="24"/>
        </w:rPr>
        <w:t xml:space="preserve">. </w:t>
      </w:r>
      <w:r w:rsidR="00F46E50">
        <w:rPr>
          <w:rFonts w:cs="Times New Roman"/>
          <w:szCs w:val="24"/>
        </w:rPr>
        <w:t xml:space="preserve">Research on Barro Colorado Island (BCI) has benefited from an exceptionally strong meteorological monitoring program </w:t>
      </w:r>
      <w:r w:rsidR="00903E45" w:rsidRPr="00997133">
        <w:rPr>
          <w:rFonts w:cs="Times New Roman"/>
          <w:szCs w:val="24"/>
          <w:highlight w:val="yellow"/>
          <w:rPrChange w:id="20" w:author="Vicente Vasquez" w:date="2024-09-19T09:59:00Z" w16du:dateUtc="2024-09-19T13:59:00Z">
            <w:rPr>
              <w:rFonts w:cs="Times New Roman"/>
              <w:szCs w:val="24"/>
            </w:rPr>
          </w:rPrChange>
        </w:rPr>
        <w:fldChar w:fldCharType="begin"/>
      </w:r>
      <w:r w:rsidR="00903E45" w:rsidRPr="00997133">
        <w:rPr>
          <w:rFonts w:cs="Times New Roman"/>
          <w:szCs w:val="24"/>
          <w:highlight w:val="yellow"/>
          <w:rPrChange w:id="21" w:author="Vicente Vasquez" w:date="2024-09-19T09:59:00Z" w16du:dateUtc="2024-09-19T13:59:00Z">
            <w:rPr>
              <w:rFonts w:cs="Times New Roman"/>
              <w:szCs w:val="24"/>
            </w:rPr>
          </w:rPrChange>
        </w:rPr>
        <w:instrText xml:space="preserve"> ADDIN EN.CITE &lt;EndNote&gt;&lt;Cite&gt;&lt;Author&gt;Paton&lt;/Author&gt;&lt;Year&gt;2023&lt;/Year&gt;&lt;RecNum&gt;47757&lt;/RecNum&gt;&lt;DisplayText&gt;(Paton and Stallard, 2023)&lt;/DisplayText&gt;&lt;record&gt;&lt;rec-number&gt;47757&lt;/rec-number&gt;&lt;foreign-keys&gt;&lt;key app="EN" db-id="90ee5dazes0fr5esxzmp9fxpfpaarvwtxddt" timestamp="1667730398"&gt;47757&lt;/key&gt;&lt;/foreign-keys&gt;&lt;ref-type name="Book Section"&gt;5&lt;/ref-type&gt;&lt;contributors&gt;&lt;authors&gt;&lt;author&gt;Paton, S.&lt;/author&gt;&lt;author&gt;Stallard, R. F. &lt;/author&gt;&lt;/authors&gt;&lt;secondary-authors&gt;&lt;author&gt;Stallard, Robert F. &lt;/author&gt;&lt;/secondary-authors&gt;&lt;/contributors&gt;&lt;titles&gt;&lt;title&gt;The climate of Barro Colorado Island&lt;/title&gt;&lt;secondary-title&gt;The First 100 Years of Research on Barro Colorado Island: The Physical Basis&lt;/secondary-title&gt;&lt;/titles&gt;&lt;dates&gt;&lt;year&gt;2023&lt;/year&gt;&lt;pub-dates&gt;&lt;date&gt;2023&lt;/date&gt;&lt;/pub-dates&gt;&lt;/dates&gt;&lt;publisher&gt;Smithsonian Institution Scholarly Press&lt;/publisher&gt;&lt;urls&gt;&lt;/urls&gt;&lt;/record&gt;&lt;/Cite&gt;&lt;/EndNote&gt;</w:instrText>
      </w:r>
      <w:r w:rsidR="00903E45" w:rsidRPr="00997133">
        <w:rPr>
          <w:rFonts w:cs="Times New Roman"/>
          <w:szCs w:val="24"/>
          <w:highlight w:val="yellow"/>
          <w:rPrChange w:id="22" w:author="Vicente Vasquez" w:date="2024-09-19T09:59:00Z" w16du:dateUtc="2024-09-19T13:59:00Z">
            <w:rPr>
              <w:rFonts w:cs="Times New Roman"/>
              <w:szCs w:val="24"/>
            </w:rPr>
          </w:rPrChange>
        </w:rPr>
        <w:fldChar w:fldCharType="separate"/>
      </w:r>
      <w:r w:rsidR="00903E45" w:rsidRPr="00997133">
        <w:rPr>
          <w:rFonts w:cs="Times New Roman"/>
          <w:noProof/>
          <w:szCs w:val="24"/>
          <w:highlight w:val="yellow"/>
          <w:rPrChange w:id="23" w:author="Vicente Vasquez" w:date="2024-09-19T09:59:00Z" w16du:dateUtc="2024-09-19T13:59:00Z">
            <w:rPr>
              <w:rFonts w:cs="Times New Roman"/>
              <w:noProof/>
              <w:szCs w:val="24"/>
            </w:rPr>
          </w:rPrChange>
        </w:rPr>
        <w:t>(Paton and Stallard, 2023)</w:t>
      </w:r>
      <w:r w:rsidR="00903E45" w:rsidRPr="00997133">
        <w:rPr>
          <w:rFonts w:cs="Times New Roman"/>
          <w:szCs w:val="24"/>
          <w:highlight w:val="yellow"/>
          <w:rPrChange w:id="24" w:author="Vicente Vasquez" w:date="2024-09-19T09:59:00Z" w16du:dateUtc="2024-09-19T13:59:00Z">
            <w:rPr>
              <w:rFonts w:cs="Times New Roman"/>
              <w:szCs w:val="24"/>
            </w:rPr>
          </w:rPrChange>
        </w:rPr>
        <w:fldChar w:fldCharType="end"/>
      </w:r>
      <w:r w:rsidR="00132CFE" w:rsidRPr="00997133">
        <w:rPr>
          <w:rFonts w:cs="Times New Roman"/>
          <w:szCs w:val="24"/>
          <w:highlight w:val="yellow"/>
          <w:rPrChange w:id="25" w:author="Vicente Vasquez" w:date="2024-09-19T09:59:00Z" w16du:dateUtc="2024-09-19T13:59:00Z">
            <w:rPr>
              <w:rFonts w:cs="Times New Roman"/>
              <w:szCs w:val="24"/>
            </w:rPr>
          </w:rPrChange>
        </w:rPr>
        <w:t>.</w:t>
      </w:r>
      <w:r>
        <w:rPr>
          <w:rFonts w:cs="Times New Roman"/>
          <w:szCs w:val="24"/>
        </w:rPr>
        <w:t xml:space="preserve"> </w:t>
      </w:r>
      <w:r w:rsidR="00132CFE">
        <w:rPr>
          <w:rFonts w:cs="Times New Roman"/>
          <w:szCs w:val="24"/>
        </w:rPr>
        <w:t>However,</w:t>
      </w:r>
      <w:r w:rsidR="00F46E50">
        <w:rPr>
          <w:rFonts w:cs="Times New Roman"/>
          <w:szCs w:val="24"/>
        </w:rPr>
        <w:t xml:space="preserve"> such high-quality </w:t>
      </w:r>
      <w:r>
        <w:rPr>
          <w:rFonts w:cs="Times New Roman"/>
          <w:szCs w:val="24"/>
        </w:rPr>
        <w:t>in situ (ground-based)</w:t>
      </w:r>
      <w:r w:rsidR="00F46E50" w:rsidRPr="00F46E50">
        <w:rPr>
          <w:rFonts w:cs="Times New Roman"/>
          <w:szCs w:val="24"/>
        </w:rPr>
        <w:t xml:space="preserve"> meteorological </w:t>
      </w:r>
      <w:r w:rsidR="00F46E50">
        <w:rPr>
          <w:rFonts w:cs="Times New Roman"/>
          <w:szCs w:val="24"/>
        </w:rPr>
        <w:t>data</w:t>
      </w:r>
      <w:r w:rsidR="00F46E50" w:rsidRPr="00F46E50">
        <w:rPr>
          <w:rFonts w:cs="Times New Roman"/>
          <w:szCs w:val="24"/>
        </w:rPr>
        <w:t xml:space="preserve"> are </w:t>
      </w:r>
      <w:r w:rsidR="00F46E50">
        <w:rPr>
          <w:rFonts w:cs="Times New Roman"/>
          <w:szCs w:val="24"/>
        </w:rPr>
        <w:t>relatively scarce in Panama and most other tropical forest regions</w:t>
      </w:r>
      <w:r w:rsidR="00F46E50" w:rsidRPr="00F46E50">
        <w:rPr>
          <w:rFonts w:cs="Times New Roman"/>
          <w:szCs w:val="24"/>
        </w:rPr>
        <w:t xml:space="preserve"> </w:t>
      </w:r>
      <w:r w:rsidR="00903E45">
        <w:rPr>
          <w:rFonts w:cs="Times New Roman"/>
          <w:szCs w:val="24"/>
        </w:rPr>
        <w:fldChar w:fldCharType="begin">
          <w:fldData xml:space="preserve">PEVuZE5vdGU+PENpdGU+PEF1dGhvcj5NYWxoaTwvQXV0aG9yPjxZZWFyPjIwMDQ8L1llYXI+PFJl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</w:fldData>
        </w:fldChar>
      </w:r>
      <w:r w:rsidR="00903E45">
        <w:rPr>
          <w:rFonts w:cs="Times New Roman"/>
          <w:szCs w:val="24"/>
        </w:rPr>
        <w:instrText xml:space="preserve"> ADDIN EN.CITE </w:instrText>
      </w:r>
      <w:r w:rsidR="00903E45">
        <w:rPr>
          <w:rFonts w:cs="Times New Roman"/>
          <w:szCs w:val="24"/>
        </w:rPr>
        <w:fldChar w:fldCharType="begin">
          <w:fldData xml:space="preserve">PEVuZE5vdGU+PENpdGU+PEF1dGhvcj5NYWxoaTwvQXV0aG9yPjxZZWFyPjIwMDQ8L1llYXI+PFJl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</w:fldData>
        </w:fldChar>
      </w:r>
      <w:r w:rsidR="00903E45">
        <w:rPr>
          <w:rFonts w:cs="Times New Roman"/>
          <w:szCs w:val="24"/>
        </w:rPr>
        <w:instrText xml:space="preserve"> ADDIN EN.CITE.DATA </w:instrText>
      </w:r>
      <w:r w:rsidR="00903E45">
        <w:rPr>
          <w:rFonts w:cs="Times New Roman"/>
          <w:szCs w:val="24"/>
        </w:rPr>
      </w:r>
      <w:r w:rsidR="00903E45">
        <w:rPr>
          <w:rFonts w:cs="Times New Roman"/>
          <w:szCs w:val="24"/>
        </w:rPr>
        <w:fldChar w:fldCharType="end"/>
      </w:r>
      <w:r w:rsidR="00903E45">
        <w:rPr>
          <w:rFonts w:cs="Times New Roman"/>
          <w:szCs w:val="24"/>
        </w:rPr>
      </w:r>
      <w:r w:rsidR="00903E45">
        <w:rPr>
          <w:rFonts w:cs="Times New Roman"/>
          <w:szCs w:val="24"/>
        </w:rPr>
        <w:fldChar w:fldCharType="separate"/>
      </w:r>
      <w:r w:rsidR="00903E45">
        <w:rPr>
          <w:rFonts w:cs="Times New Roman"/>
          <w:noProof/>
          <w:szCs w:val="24"/>
        </w:rPr>
        <w:t>(</w:t>
      </w:r>
      <w:r w:rsidR="00903E45" w:rsidRPr="00997133">
        <w:rPr>
          <w:rFonts w:cs="Times New Roman"/>
          <w:noProof/>
          <w:szCs w:val="24"/>
          <w:highlight w:val="yellow"/>
          <w:rPrChange w:id="26" w:author="Vicente Vasquez" w:date="2024-09-19T09:59:00Z" w16du:dateUtc="2024-09-19T13:59:00Z">
            <w:rPr>
              <w:rFonts w:cs="Times New Roman"/>
              <w:noProof/>
              <w:szCs w:val="24"/>
            </w:rPr>
          </w:rPrChange>
        </w:rPr>
        <w:t>Malhi and Wright, 2004; Clark, 2007</w:t>
      </w:r>
      <w:r w:rsidR="00903E45">
        <w:rPr>
          <w:rFonts w:cs="Times New Roman"/>
          <w:noProof/>
          <w:szCs w:val="24"/>
        </w:rPr>
        <w:t>)</w:t>
      </w:r>
      <w:r w:rsidR="00903E45">
        <w:rPr>
          <w:rFonts w:cs="Times New Roman"/>
          <w:szCs w:val="24"/>
        </w:rPr>
        <w:fldChar w:fldCharType="end"/>
      </w:r>
      <w:r w:rsidR="00B006D2">
        <w:rPr>
          <w:rFonts w:cs="Times New Roman"/>
          <w:szCs w:val="24"/>
        </w:rPr>
        <w:t xml:space="preserve">. </w:t>
      </w:r>
    </w:p>
    <w:p w14:paraId="27A273C2" w14:textId="3929F1C4" w:rsidR="00897F07" w:rsidRPr="00897F07" w:rsidRDefault="00207A39" w:rsidP="00813B40">
      <w:pPr>
        <w:spacing w:line="480" w:lineRule="auto"/>
        <w:rPr>
          <w:rFonts w:cs="Times New Roman"/>
          <w:szCs w:val="24"/>
        </w:rPr>
      </w:pPr>
      <w:r>
        <w:rPr>
          <w:rFonts w:cs="Times New Roman"/>
          <w:szCs w:val="24"/>
        </w:rPr>
        <w:tab/>
      </w:r>
      <w:r w:rsidR="00132CFE" w:rsidRPr="00132CFE">
        <w:t xml:space="preserve">Global gridded climate products provide a potential alternative for characterizing climate when local </w:t>
      </w:r>
      <w:r>
        <w:t>measurements</w:t>
      </w:r>
      <w:r w:rsidR="00132CFE" w:rsidRPr="00132CFE">
        <w:t xml:space="preserve"> are not available</w:t>
      </w:r>
      <w:r w:rsidR="00132CFE">
        <w:t xml:space="preserve"> </w:t>
      </w:r>
      <w:r w:rsidR="00903E45" w:rsidRPr="00997133">
        <w:rPr>
          <w:highlight w:val="yellow"/>
          <w:rPrChange w:id="27" w:author="Vicente Vasquez" w:date="2024-09-19T10:00:00Z" w16du:dateUtc="2024-09-19T14:00:00Z">
            <w:rPr/>
          </w:rPrChange>
        </w:rPr>
        <w:fldChar w:fldCharType="begin"/>
      </w:r>
      <w:r w:rsidR="00903E45" w:rsidRPr="00997133">
        <w:rPr>
          <w:highlight w:val="yellow"/>
          <w:rPrChange w:id="28" w:author="Vicente Vasquez" w:date="2024-09-19T10:00:00Z" w16du:dateUtc="2024-09-19T14:00:00Z">
            <w:rPr/>
          </w:rPrChange>
        </w:rPr>
        <w:instrText xml:space="preserve"> ADDIN EN.CITE &lt;EndNote&gt;&lt;Cite&gt;&lt;Author&gt;Burton&lt;/Author&gt;&lt;Year&gt;2018&lt;/Year&gt;&lt;RecNum&gt;39000&lt;/RecNum&gt;&lt;DisplayText&gt;(Burton et al., 2018)&lt;/DisplayText&gt;&lt;record&gt;&lt;rec-number&gt;39000&lt;/rec-number&gt;&lt;foreign-keys&gt;&lt;key app="EN" db-id="90ee5dazes0fr5esxzmp9fxpfpaarvwtxddt" timestamp="1614978578"&gt;39000&lt;/key&gt;&lt;/foreign-keys&gt;&lt;ref-type name="Journal Article"&gt;17&lt;/ref-type&gt;&lt;contributors&gt;&lt;authors&gt;&lt;author&gt;Burton, C.&lt;/author&gt;&lt;author&gt;Rifai, S.&lt;/author&gt;&lt;author&gt;Malhi, Y.&lt;/author&gt;&lt;/authors&gt;&lt;/contributors&gt;&lt;titles&gt;&lt;title&gt;Inter-comparison and assessment of gridded climate products over tropical forests during the 2015/2016 El Niño&lt;/title&gt;&lt;secondary-title&gt;Philosophical Transactions of the Royal Society B: Biological Sciences&lt;/secondary-title&gt;&lt;/titles&gt;&lt;periodical&gt;&lt;full-title&gt;Philosophical Transactions of the Royal Society B: Biological Sciences&lt;/full-title&gt;&lt;/periodical&gt;&lt;volume&gt;373&lt;/volume&gt;&lt;number&gt;1760&lt;/number&gt;&lt;dates&gt;&lt;year&gt;2018&lt;/year&gt;&lt;/dates&gt;&lt;urls&gt;&lt;related-urls&gt;&lt;url&gt;http://rstb.royalsocietypublishing.org/content/royptb/373/1760/20170406.full.pdf&lt;/url&gt;&lt;/related-urls&gt;&lt;/urls&gt;&lt;electronic-resource-num&gt;10.1098/rstb.2017.0406&lt;/electronic-resource-num&gt;&lt;/record&gt;&lt;/Cite&gt;&lt;/EndNote&gt;</w:instrText>
      </w:r>
      <w:r w:rsidR="00903E45" w:rsidRPr="00997133">
        <w:rPr>
          <w:highlight w:val="yellow"/>
          <w:rPrChange w:id="29" w:author="Vicente Vasquez" w:date="2024-09-19T10:00:00Z" w16du:dateUtc="2024-09-19T14:00:00Z">
            <w:rPr/>
          </w:rPrChange>
        </w:rPr>
        <w:fldChar w:fldCharType="separate"/>
      </w:r>
      <w:r w:rsidR="00903E45" w:rsidRPr="00997133">
        <w:rPr>
          <w:noProof/>
          <w:highlight w:val="yellow"/>
          <w:rPrChange w:id="30" w:author="Vicente Vasquez" w:date="2024-09-19T10:00:00Z" w16du:dateUtc="2024-09-19T14:00:00Z">
            <w:rPr>
              <w:noProof/>
            </w:rPr>
          </w:rPrChange>
        </w:rPr>
        <w:t>(Burton et al., 2018)</w:t>
      </w:r>
      <w:r w:rsidR="00903E45" w:rsidRPr="00997133">
        <w:rPr>
          <w:highlight w:val="yellow"/>
          <w:rPrChange w:id="31" w:author="Vicente Vasquez" w:date="2024-09-19T10:00:00Z" w16du:dateUtc="2024-09-19T14:00:00Z">
            <w:rPr/>
          </w:rPrChange>
        </w:rPr>
        <w:fldChar w:fldCharType="end"/>
      </w:r>
      <w:r w:rsidR="00132CFE">
        <w:t>.</w:t>
      </w:r>
      <w:r w:rsidR="00132CFE" w:rsidRPr="00132CFE">
        <w:t xml:space="preserve"> </w:t>
      </w:r>
      <w:r w:rsidR="00D05F7D">
        <w:rPr>
          <w:rFonts w:cs="Times New Roman"/>
          <w:szCs w:val="24"/>
        </w:rPr>
        <w:t xml:space="preserve">These global climate products are produced by combining data from </w:t>
      </w:r>
      <w:r>
        <w:rPr>
          <w:rFonts w:cs="Times New Roman"/>
          <w:szCs w:val="24"/>
        </w:rPr>
        <w:t>in situ</w:t>
      </w:r>
      <w:r w:rsidR="00D05F7D">
        <w:rPr>
          <w:rFonts w:cs="Times New Roman"/>
          <w:szCs w:val="24"/>
        </w:rPr>
        <w:t xml:space="preserve"> and/or satellite sensors with statistical and/or mechanistic models.</w:t>
      </w:r>
      <w:r>
        <w:rPr>
          <w:rFonts w:cs="Times New Roman"/>
          <w:szCs w:val="24"/>
        </w:rPr>
        <w:t xml:space="preserve"> </w:t>
      </w:r>
      <w:r w:rsidR="00D05F7D">
        <w:rPr>
          <w:rFonts w:cs="Times New Roman"/>
          <w:szCs w:val="24"/>
        </w:rPr>
        <w:t xml:space="preserve">A plethora of such datasets now yields a wide array of options for </w:t>
      </w:r>
      <w:proofErr w:type="gramStart"/>
      <w:r w:rsidR="00D05F7D">
        <w:rPr>
          <w:rFonts w:cs="Times New Roman"/>
          <w:szCs w:val="24"/>
        </w:rPr>
        <w:t>researchers;</w:t>
      </w:r>
      <w:proofErr w:type="gramEnd"/>
      <w:r w:rsidR="00D05F7D">
        <w:rPr>
          <w:rFonts w:cs="Times New Roman"/>
          <w:szCs w:val="24"/>
        </w:rPr>
        <w:t xml:space="preserve"> e.g., an initial </w:t>
      </w:r>
      <w:r w:rsidR="00897F07">
        <w:rPr>
          <w:rFonts w:cs="Times New Roman"/>
          <w:szCs w:val="24"/>
        </w:rPr>
        <w:t>search</w:t>
      </w:r>
      <w:r w:rsidR="00D05F7D">
        <w:rPr>
          <w:rFonts w:cs="Times New Roman"/>
          <w:szCs w:val="24"/>
        </w:rPr>
        <w:t xml:space="preserve"> for this study</w:t>
      </w:r>
      <w:r w:rsidR="00897F07">
        <w:rPr>
          <w:rFonts w:cs="Times New Roman"/>
          <w:szCs w:val="24"/>
        </w:rPr>
        <w:t xml:space="preserve"> </w:t>
      </w:r>
      <w:r w:rsidR="00186BCE" w:rsidRPr="00897F07">
        <w:rPr>
          <w:rFonts w:cs="Times New Roman"/>
          <w:szCs w:val="24"/>
        </w:rPr>
        <w:t xml:space="preserve">yielded 23 publicly available precipitation products </w:t>
      </w:r>
      <w:r w:rsidR="00D05F7D" w:rsidRPr="00897F07">
        <w:rPr>
          <w:rFonts w:cs="Times New Roman"/>
          <w:szCs w:val="24"/>
        </w:rPr>
        <w:t>(</w:t>
      </w:r>
      <w:proofErr w:type="spellStart"/>
      <w:del w:id="32" w:author="Vicente Vasquez" w:date="2024-09-19T10:01:00Z" w16du:dateUtc="2024-09-19T14:01:00Z">
        <w:r w:rsidR="00D05F7D" w:rsidRPr="00897F07" w:rsidDel="00BF723C">
          <w:rPr>
            <w:rFonts w:cs="Times New Roman"/>
            <w:szCs w:val="24"/>
          </w:rPr>
          <w:delText>Table S2</w:delText>
        </w:r>
      </w:del>
      <w:ins w:id="33" w:author="Vicente Vasquez" w:date="2024-09-19T10:01:00Z" w16du:dateUtc="2024-09-19T14:01:00Z">
        <w:r w:rsidR="00BF723C">
          <w:rPr>
            <w:rFonts w:cs="Times New Roman"/>
            <w:szCs w:val="24"/>
          </w:rPr>
          <w:t>Suplemental</w:t>
        </w:r>
        <w:proofErr w:type="spellEnd"/>
        <w:r w:rsidR="00BF723C">
          <w:rPr>
            <w:rFonts w:cs="Times New Roman"/>
            <w:szCs w:val="24"/>
          </w:rPr>
          <w:t xml:space="preserve"> 1</w:t>
        </w:r>
      </w:ins>
      <w:r w:rsidR="00D05F7D" w:rsidRPr="00897F07">
        <w:rPr>
          <w:rFonts w:cs="Times New Roman"/>
          <w:szCs w:val="24"/>
        </w:rPr>
        <w:t>)</w:t>
      </w:r>
      <w:r w:rsidR="00186BCE" w:rsidRPr="00897F07">
        <w:rPr>
          <w:rFonts w:cs="Times New Roman"/>
          <w:szCs w:val="24"/>
        </w:rPr>
        <w:t xml:space="preserve">. </w:t>
      </w:r>
      <w:r w:rsidR="00897F07">
        <w:rPr>
          <w:rFonts w:cs="Times New Roman"/>
          <w:szCs w:val="24"/>
        </w:rPr>
        <w:t xml:space="preserve">Unfortunately, relatively few studies have evaluated the performance of any of these datasets in reproducing spatial and temporal climate variation in tropical </w:t>
      </w:r>
      <w:r>
        <w:rPr>
          <w:rFonts w:cs="Times New Roman"/>
          <w:szCs w:val="24"/>
        </w:rPr>
        <w:t>landscapes</w:t>
      </w:r>
      <w:r w:rsidR="00897F07">
        <w:rPr>
          <w:rFonts w:cs="Times New Roman"/>
          <w:szCs w:val="24"/>
        </w:rPr>
        <w:t xml:space="preserve">, much less provided quantitative comparisons to inform choice among these datasets </w:t>
      </w:r>
      <w:r w:rsidR="00903E45" w:rsidRPr="00BF723C">
        <w:rPr>
          <w:rFonts w:cs="Times New Roman"/>
          <w:szCs w:val="24"/>
          <w:highlight w:val="yellow"/>
          <w:rPrChange w:id="34" w:author="Vicente Vasquez" w:date="2024-09-19T10:02:00Z" w16du:dateUtc="2024-09-19T14:02:00Z">
            <w:rPr>
              <w:rFonts w:cs="Times New Roman"/>
              <w:szCs w:val="24"/>
            </w:rPr>
          </w:rPrChange>
        </w:rPr>
        <w:fldChar w:fldCharType="begin">
          <w:fldData xml:space="preserve">PEVuZE5vdGU+PENpdGU+PEF1dGhvcj5CdXJ0b248L0F1dGhvcj48WWVhcj4yMDE4PC9ZZWFyPjxS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=
</w:fldData>
        </w:fldChar>
      </w:r>
      <w:r w:rsidR="00903E45" w:rsidRPr="00BF723C">
        <w:rPr>
          <w:rFonts w:cs="Times New Roman"/>
          <w:szCs w:val="24"/>
          <w:highlight w:val="yellow"/>
          <w:rPrChange w:id="35" w:author="Vicente Vasquez" w:date="2024-09-19T10:02:00Z" w16du:dateUtc="2024-09-19T14:02:00Z">
            <w:rPr>
              <w:rFonts w:cs="Times New Roman"/>
              <w:szCs w:val="24"/>
            </w:rPr>
          </w:rPrChange>
        </w:rPr>
        <w:instrText xml:space="preserve"> ADDIN EN.CITE </w:instrText>
      </w:r>
      <w:r w:rsidR="00903E45" w:rsidRPr="00BF723C">
        <w:rPr>
          <w:rFonts w:cs="Times New Roman"/>
          <w:szCs w:val="24"/>
          <w:highlight w:val="yellow"/>
          <w:rPrChange w:id="36" w:author="Vicente Vasquez" w:date="2024-09-19T10:02:00Z" w16du:dateUtc="2024-09-19T14:02:00Z">
            <w:rPr>
              <w:rFonts w:cs="Times New Roman"/>
              <w:szCs w:val="24"/>
            </w:rPr>
          </w:rPrChange>
        </w:rPr>
        <w:fldChar w:fldCharType="begin">
          <w:fldData xml:space="preserve">PEVuZE5vdGU+PENpdGU+PEF1dGhvcj5CdXJ0b248L0F1dGhvcj48WWVhcj4yMDE4PC9ZZWFyPjxS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=
</w:fldData>
        </w:fldChar>
      </w:r>
      <w:r w:rsidR="00903E45" w:rsidRPr="00BF723C">
        <w:rPr>
          <w:rFonts w:cs="Times New Roman"/>
          <w:szCs w:val="24"/>
          <w:highlight w:val="yellow"/>
          <w:rPrChange w:id="37" w:author="Vicente Vasquez" w:date="2024-09-19T10:02:00Z" w16du:dateUtc="2024-09-19T14:02:00Z">
            <w:rPr>
              <w:rFonts w:cs="Times New Roman"/>
              <w:szCs w:val="24"/>
            </w:rPr>
          </w:rPrChange>
        </w:rPr>
        <w:instrText xml:space="preserve"> ADDIN EN.CITE.DATA </w:instrText>
      </w:r>
      <w:r w:rsidR="00903E45" w:rsidRPr="00BF723C">
        <w:rPr>
          <w:rFonts w:cs="Times New Roman"/>
          <w:szCs w:val="24"/>
          <w:highlight w:val="yellow"/>
          <w:rPrChange w:id="38" w:author="Vicente Vasquez" w:date="2024-09-19T10:02:00Z" w16du:dateUtc="2024-09-19T14:02:00Z">
            <w:rPr>
              <w:rFonts w:cs="Times New Roman"/>
              <w:szCs w:val="24"/>
            </w:rPr>
          </w:rPrChange>
        </w:rPr>
      </w:r>
      <w:r w:rsidR="00903E45" w:rsidRPr="00BF723C">
        <w:rPr>
          <w:rFonts w:cs="Times New Roman"/>
          <w:szCs w:val="24"/>
          <w:highlight w:val="yellow"/>
          <w:rPrChange w:id="39" w:author="Vicente Vasquez" w:date="2024-09-19T10:02:00Z" w16du:dateUtc="2024-09-19T14:02:00Z">
            <w:rPr>
              <w:rFonts w:cs="Times New Roman"/>
              <w:szCs w:val="24"/>
            </w:rPr>
          </w:rPrChange>
        </w:rPr>
        <w:fldChar w:fldCharType="end"/>
      </w:r>
      <w:r w:rsidR="00903E45" w:rsidRPr="00BF723C">
        <w:rPr>
          <w:rFonts w:cs="Times New Roman"/>
          <w:szCs w:val="24"/>
          <w:highlight w:val="yellow"/>
          <w:rPrChange w:id="40" w:author="Vicente Vasquez" w:date="2024-09-19T10:02:00Z" w16du:dateUtc="2024-09-19T14:02:00Z">
            <w:rPr>
              <w:rFonts w:cs="Times New Roman"/>
              <w:szCs w:val="24"/>
            </w:rPr>
          </w:rPrChange>
        </w:rPr>
      </w:r>
      <w:r w:rsidR="00903E45" w:rsidRPr="00BF723C">
        <w:rPr>
          <w:rFonts w:cs="Times New Roman"/>
          <w:szCs w:val="24"/>
          <w:highlight w:val="yellow"/>
          <w:rPrChange w:id="41" w:author="Vicente Vasquez" w:date="2024-09-19T10:02:00Z" w16du:dateUtc="2024-09-19T14:02:00Z">
            <w:rPr>
              <w:rFonts w:cs="Times New Roman"/>
              <w:szCs w:val="24"/>
            </w:rPr>
          </w:rPrChange>
        </w:rPr>
        <w:fldChar w:fldCharType="separate"/>
      </w:r>
      <w:r w:rsidR="00903E45" w:rsidRPr="00BF723C">
        <w:rPr>
          <w:rFonts w:cs="Times New Roman"/>
          <w:noProof/>
          <w:szCs w:val="24"/>
          <w:highlight w:val="yellow"/>
          <w:rPrChange w:id="42" w:author="Vicente Vasquez" w:date="2024-09-19T10:02:00Z" w16du:dateUtc="2024-09-19T14:02:00Z">
            <w:rPr>
              <w:rFonts w:cs="Times New Roman"/>
              <w:noProof/>
              <w:szCs w:val="24"/>
            </w:rPr>
          </w:rPrChange>
        </w:rPr>
        <w:t>(Trenberth et al., 2001; Burton et al., 2018)</w:t>
      </w:r>
      <w:r w:rsidR="00903E45" w:rsidRPr="00BF723C">
        <w:rPr>
          <w:rFonts w:cs="Times New Roman"/>
          <w:szCs w:val="24"/>
          <w:highlight w:val="yellow"/>
          <w:rPrChange w:id="43" w:author="Vicente Vasquez" w:date="2024-09-19T10:02:00Z" w16du:dateUtc="2024-09-19T14:02:00Z">
            <w:rPr>
              <w:rFonts w:cs="Times New Roman"/>
              <w:szCs w:val="24"/>
            </w:rPr>
          </w:rPrChange>
        </w:rPr>
        <w:fldChar w:fldCharType="end"/>
      </w:r>
      <w:r w:rsidR="00897F07">
        <w:rPr>
          <w:rFonts w:cs="Times New Roman"/>
          <w:szCs w:val="24"/>
        </w:rPr>
        <w:t xml:space="preserve">.  </w:t>
      </w:r>
    </w:p>
    <w:p w14:paraId="6D984CA8" w14:textId="62969810" w:rsidR="00897F07" w:rsidRDefault="00207A39" w:rsidP="00813B40">
      <w:pPr>
        <w:spacing w:line="480" w:lineRule="auto"/>
        <w:rPr>
          <w:rFonts w:cs="Times New Roman"/>
          <w:szCs w:val="24"/>
        </w:rPr>
      </w:pPr>
      <w:r>
        <w:rPr>
          <w:rFonts w:cs="Times New Roman"/>
          <w:szCs w:val="24"/>
        </w:rPr>
        <w:tab/>
      </w:r>
      <w:r w:rsidR="00F67FB6" w:rsidRPr="00630C4E">
        <w:t xml:space="preserve">Central Panama </w:t>
      </w:r>
      <w:r w:rsidR="00897F07">
        <w:t>is an excellent region for evaluating the performance of global climate products in reproducing precipitation patterns in the tropics.</w:t>
      </w:r>
      <w:r>
        <w:rPr>
          <w:rFonts w:cs="Times New Roman"/>
          <w:szCs w:val="24"/>
        </w:rPr>
        <w:t xml:space="preserve"> </w:t>
      </w:r>
      <w:r w:rsidR="00897F07" w:rsidRPr="00207A39">
        <w:rPr>
          <w:rFonts w:cs="Times New Roman"/>
          <w:szCs w:val="24"/>
        </w:rPr>
        <w:t>Annual precipitation varies more than twofold due to a steep rainfall gradient from the drier Pacific to the wetter Caribbean side of the isthmus, as well as elevational rainfall variation</w:t>
      </w:r>
      <w:r w:rsidR="003D341C" w:rsidRPr="00207A39">
        <w:rPr>
          <w:rFonts w:cs="Times New Roman"/>
          <w:szCs w:val="24"/>
        </w:rPr>
        <w:t xml:space="preserve"> </w:t>
      </w:r>
      <w:r w:rsidR="00903E45">
        <w:rPr>
          <w:rFonts w:cs="Times New Roman"/>
          <w:szCs w:val="24"/>
        </w:rPr>
        <w:fldChar w:fldCharType="begin"/>
      </w:r>
      <w:r w:rsidR="00903E45">
        <w:rPr>
          <w:rFonts w:cs="Times New Roman"/>
          <w:szCs w:val="24"/>
        </w:rPr>
        <w:instrText xml:space="preserve"> ADDIN EN.CITE &lt;EndNote&gt;&lt;Cite&gt;&lt;Author&gt;Paton&lt;/Author&gt;&lt;Year&gt;2023&lt;/Year&gt;&lt;RecNum&gt;47757&lt;/RecNum&gt;&lt;DisplayText&gt;(Muller-Landau et al., 2023; Paton and Stallard, 2023)&lt;/DisplayText&gt;&lt;record&gt;&lt;rec-number&gt;47757&lt;/rec-number&gt;&lt;foreign-keys&gt;&lt;key app="EN" db-id="90ee5dazes0fr5esxzmp9fxpfpaarvwtxddt" timestamp="1667730398"&gt;47757&lt;/key&gt;&lt;/foreign-keys&gt;&lt;ref-type name="Book Section"&gt;5&lt;/ref-type&gt;&lt;contributors&gt;&lt;authors&gt;&lt;author&gt;Paton, S.&lt;/author&gt;&lt;author&gt;Stallard, R. F. &lt;/author&gt;&lt;/authors&gt;&lt;secondary-authors&gt;&lt;author&gt;Stallard, Robert F. &lt;/author&gt;&lt;/secondary-authors&gt;&lt;/contributors&gt;&lt;titles&gt;&lt;title&gt;The climate of Barro Colorado Island&lt;/title&gt;&lt;secondary-title&gt;The First 100 Years of Research on Barro Colorado Island: The Physical Basis&lt;/secondary-title&gt;&lt;/titles&gt;&lt;dates&gt;&lt;year&gt;2023&lt;/year&gt;&lt;pub-dates&gt;&lt;date&gt;2023&lt;/date&gt;&lt;/pub-dates&gt;&lt;/dates&gt;&lt;publisher&gt;Smithsonian Institution Scholarly Press&lt;/publisher&gt;&lt;urls&gt;&lt;/urls&gt;&lt;/record&gt;&lt;/Cite&gt;&lt;Cite&gt;&lt;Author&gt;Muller-Landau&lt;/Author&gt;&lt;Year&gt;2023&lt;/Year&gt;&lt;RecNum&gt;47648&lt;/RecNum&gt;&lt;record&gt;&lt;rec-number&gt;47648&lt;/rec-number&gt;&lt;foreign-keys&gt;&lt;key app="EN" db-id="90ee5dazes0fr5esxzmp9fxpfpaarvwtxddt" timestamp="1666123248"&gt;47648&lt;/key&gt;&lt;/foreign-keys&gt;&lt;ref-type name="Book Section"&gt;5&lt;/ref-type&gt;&lt;contributors&gt;&lt;authors&gt;&lt;author&gt;Muller-Landau, Helene C.&lt;/author&gt;&lt;author&gt;Piponiot, Camille&lt;/author&gt;&lt;author&gt;Mello, Felipe&lt;/author&gt;&lt;author&gt;Aguilar, Salomon&lt;/author&gt;&lt;author&gt;Lao, Suzanne&lt;/author&gt;&lt;author&gt;Mitre, David&lt;/author&gt;&lt;author&gt;Condit, Richard&lt;/author&gt;&lt;/authors&gt;&lt;secondary-authors&gt;&lt;author&gt;Muller-Landau, Helene C.&lt;/author&gt;&lt;author&gt;Wright, S. Joseph&lt;/author&gt;&lt;/secondary-authors&gt;&lt;/contributors&gt;&lt;titles&gt;&lt;title&gt;Forest Biomass Carbon Stocks and Fluxes in a Broader Context: Insights and Opportunities Associated with the Central Panama Plot Network&lt;/title&gt;&lt;secondary-title&gt;The First 100 Years of Research on Barro Colorado: Plant and Ecosystem Science&lt;/secondary-title&gt;&lt;/titles&gt;&lt;dates&gt;&lt;year&gt;2023&lt;/year&gt;&lt;pub-dates&gt;&lt;date&gt;2023&lt;/date&gt;&lt;/pub-dates&gt;&lt;/dates&gt;&lt;publisher&gt;Smithsonian Institution Scholarly Press&lt;/publisher&gt;&lt;urls&gt;&lt;/urls&gt;&lt;/record&gt;&lt;/Cite&gt;&lt;/EndNote&gt;</w:instrText>
      </w:r>
      <w:r w:rsidR="00903E45">
        <w:rPr>
          <w:rFonts w:cs="Times New Roman"/>
          <w:szCs w:val="24"/>
        </w:rPr>
        <w:fldChar w:fldCharType="separate"/>
      </w:r>
      <w:r w:rsidR="00903E45" w:rsidRPr="00BF723C">
        <w:rPr>
          <w:rFonts w:cs="Times New Roman"/>
          <w:noProof/>
          <w:szCs w:val="24"/>
          <w:highlight w:val="yellow"/>
          <w:rPrChange w:id="44" w:author="Vicente Vasquez" w:date="2024-09-19T10:06:00Z" w16du:dateUtc="2024-09-19T14:06:00Z">
            <w:rPr>
              <w:rFonts w:cs="Times New Roman"/>
              <w:noProof/>
              <w:szCs w:val="24"/>
            </w:rPr>
          </w:rPrChange>
        </w:rPr>
        <w:t>(Muller-Landau et al., 2023; Paton and Stallard, 2023</w:t>
      </w:r>
      <w:r w:rsidR="00903E45">
        <w:rPr>
          <w:rFonts w:cs="Times New Roman"/>
          <w:noProof/>
          <w:szCs w:val="24"/>
        </w:rPr>
        <w:t>)</w:t>
      </w:r>
      <w:r w:rsidR="00903E45">
        <w:rPr>
          <w:rFonts w:cs="Times New Roman"/>
          <w:szCs w:val="24"/>
        </w:rPr>
        <w:fldChar w:fldCharType="end"/>
      </w:r>
      <w:r w:rsidR="00897F07" w:rsidRPr="00207A39">
        <w:rPr>
          <w:rFonts w:cs="Times New Roman"/>
          <w:szCs w:val="24"/>
        </w:rPr>
        <w:t xml:space="preserve">.  </w:t>
      </w:r>
      <w:r w:rsidR="00897F07">
        <w:rPr>
          <w:rFonts w:cs="Times New Roman"/>
          <w:szCs w:val="24"/>
        </w:rPr>
        <w:t xml:space="preserve">And </w:t>
      </w:r>
      <w:r w:rsidR="003D341C">
        <w:rPr>
          <w:rFonts w:cs="Times New Roman"/>
          <w:szCs w:val="24"/>
        </w:rPr>
        <w:t xml:space="preserve">importantly, </w:t>
      </w:r>
      <w:r w:rsidR="00897F07">
        <w:rPr>
          <w:rFonts w:cs="Times New Roman"/>
          <w:szCs w:val="24"/>
        </w:rPr>
        <w:t xml:space="preserve">the region </w:t>
      </w:r>
      <w:r w:rsidR="003D341C">
        <w:rPr>
          <w:rFonts w:cs="Times New Roman"/>
          <w:szCs w:val="24"/>
        </w:rPr>
        <w:t>features</w:t>
      </w:r>
      <w:r w:rsidR="00897F07">
        <w:rPr>
          <w:rFonts w:cs="Times New Roman"/>
          <w:szCs w:val="24"/>
        </w:rPr>
        <w:t xml:space="preserve"> a </w:t>
      </w:r>
      <w:r w:rsidR="003D341C">
        <w:rPr>
          <w:rFonts w:cs="Times New Roman"/>
          <w:szCs w:val="24"/>
        </w:rPr>
        <w:t xml:space="preserve">relatively large number of high-quality, </w:t>
      </w:r>
      <w:r w:rsidR="003D341C">
        <w:rPr>
          <w:rFonts w:cs="Times New Roman"/>
          <w:szCs w:val="24"/>
        </w:rPr>
        <w:lastRenderedPageBreak/>
        <w:t xml:space="preserve">long-term rainfall monitoring sites, reflecting the importance of rainfall for the operation of the Panama Canal as well as the legacy of the Smithsonian Tropical Research Institute </w:t>
      </w:r>
      <w:r w:rsidR="00903E45">
        <w:rPr>
          <w:rFonts w:cs="Times New Roman"/>
          <w:szCs w:val="24"/>
        </w:rPr>
        <w:fldChar w:fldCharType="begin">
          <w:fldData xml:space="preserve">PEVuZE5vdGU+PENpdGU+PEF1dGhvcj5QYXRvbjwvQXV0aG9yPjxZZWFyPjIwMjI8L1llYXI+PFJl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</w:fldData>
        </w:fldChar>
      </w:r>
      <w:r w:rsidR="00903E45">
        <w:rPr>
          <w:rFonts w:cs="Times New Roman"/>
          <w:szCs w:val="24"/>
        </w:rPr>
        <w:instrText xml:space="preserve"> ADDIN EN.CITE </w:instrText>
      </w:r>
      <w:r w:rsidR="00903E45">
        <w:rPr>
          <w:rFonts w:cs="Times New Roman"/>
          <w:szCs w:val="24"/>
        </w:rPr>
        <w:fldChar w:fldCharType="begin">
          <w:fldData xml:space="preserve">PEVuZE5vdGU+PENpdGU+PEF1dGhvcj5QYXRvbjwvQXV0aG9yPjxZZWFyPjIwMjI8L1llYXI+PFJl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</w:fldData>
        </w:fldChar>
      </w:r>
      <w:r w:rsidR="00903E45">
        <w:rPr>
          <w:rFonts w:cs="Times New Roman"/>
          <w:szCs w:val="24"/>
        </w:rPr>
        <w:instrText xml:space="preserve"> ADDIN EN.CITE.DATA </w:instrText>
      </w:r>
      <w:r w:rsidR="00903E45">
        <w:rPr>
          <w:rFonts w:cs="Times New Roman"/>
          <w:szCs w:val="24"/>
        </w:rPr>
      </w:r>
      <w:r w:rsidR="00903E45">
        <w:rPr>
          <w:rFonts w:cs="Times New Roman"/>
          <w:szCs w:val="24"/>
        </w:rPr>
        <w:fldChar w:fldCharType="end"/>
      </w:r>
      <w:r w:rsidR="00903E45">
        <w:rPr>
          <w:rFonts w:cs="Times New Roman"/>
          <w:szCs w:val="24"/>
        </w:rPr>
      </w:r>
      <w:r w:rsidR="00903E45">
        <w:rPr>
          <w:rFonts w:cs="Times New Roman"/>
          <w:szCs w:val="24"/>
        </w:rPr>
        <w:fldChar w:fldCharType="separate"/>
      </w:r>
      <w:r w:rsidR="00903E45" w:rsidRPr="00BF723C">
        <w:rPr>
          <w:rFonts w:cs="Times New Roman"/>
          <w:noProof/>
          <w:szCs w:val="24"/>
          <w:highlight w:val="yellow"/>
          <w:rPrChange w:id="45" w:author="Vicente Vasquez" w:date="2024-09-19T10:06:00Z" w16du:dateUtc="2024-09-19T14:06:00Z">
            <w:rPr>
              <w:rFonts w:cs="Times New Roman"/>
              <w:noProof/>
              <w:szCs w:val="24"/>
            </w:rPr>
          </w:rPrChange>
        </w:rPr>
        <w:t>(Paton, 2022; Paton, 2023; Paton and Stallard, 2023</w:t>
      </w:r>
      <w:r w:rsidR="00903E45">
        <w:rPr>
          <w:rFonts w:cs="Times New Roman"/>
          <w:noProof/>
          <w:szCs w:val="24"/>
        </w:rPr>
        <w:t>)</w:t>
      </w:r>
      <w:r w:rsidR="00903E45">
        <w:rPr>
          <w:rFonts w:cs="Times New Roman"/>
          <w:szCs w:val="24"/>
        </w:rPr>
        <w:fldChar w:fldCharType="end"/>
      </w:r>
    </w:p>
    <w:p w14:paraId="4B1E752E" w14:textId="109A46DC" w:rsidR="008A2D91" w:rsidRPr="008A2D91" w:rsidRDefault="00207A39" w:rsidP="00813B40">
      <w:pPr>
        <w:spacing w:before="240" w:line="480" w:lineRule="auto"/>
        <w:ind w:firstLine="360"/>
        <w:rPr>
          <w:rFonts w:cs="Times New Roman"/>
          <w:szCs w:val="24"/>
        </w:rPr>
      </w:pPr>
      <w:r>
        <w:rPr>
          <w:rFonts w:cs="Times New Roman"/>
          <w:szCs w:val="24"/>
        </w:rPr>
        <w:tab/>
      </w:r>
      <w:r w:rsidR="009224C5" w:rsidRPr="00207A39">
        <w:rPr>
          <w:rFonts w:cs="Times New Roman"/>
          <w:szCs w:val="24"/>
        </w:rPr>
        <w:t xml:space="preserve">Here, we evaluate </w:t>
      </w:r>
      <w:ins w:id="46" w:author="Vicente Vasquez" w:date="2024-09-19T10:07:00Z" w16du:dateUtc="2024-09-19T14:07:00Z">
        <w:r w:rsidR="00BF723C">
          <w:rPr>
            <w:rFonts w:cs="Times New Roman"/>
            <w:szCs w:val="24"/>
          </w:rPr>
          <w:t>eleven</w:t>
        </w:r>
      </w:ins>
      <w:del w:id="47" w:author="Vicente Vasquez" w:date="2024-09-19T10:07:00Z" w16du:dateUtc="2024-09-19T14:07:00Z">
        <w:r w:rsidR="00B020EF" w:rsidRPr="00207A39" w:rsidDel="00BF723C">
          <w:rPr>
            <w:rFonts w:cs="Times New Roman"/>
            <w:szCs w:val="24"/>
          </w:rPr>
          <w:delText>ten</w:delText>
        </w:r>
      </w:del>
      <w:r w:rsidR="00B020EF" w:rsidRPr="00207A39">
        <w:rPr>
          <w:rFonts w:cs="Times New Roman"/>
          <w:szCs w:val="24"/>
        </w:rPr>
        <w:t xml:space="preserve"> high-</w:t>
      </w:r>
      <w:r w:rsidR="003D341C" w:rsidRPr="00207A39">
        <w:rPr>
          <w:rFonts w:cs="Times New Roman"/>
          <w:szCs w:val="24"/>
        </w:rPr>
        <w:t>spatial-</w:t>
      </w:r>
      <w:r w:rsidR="00B020EF" w:rsidRPr="00207A39">
        <w:rPr>
          <w:rFonts w:cs="Times New Roman"/>
          <w:szCs w:val="24"/>
        </w:rPr>
        <w:t xml:space="preserve">resolution </w:t>
      </w:r>
      <w:r w:rsidR="009224C5" w:rsidRPr="00207A39">
        <w:rPr>
          <w:rFonts w:cs="Times New Roman"/>
          <w:szCs w:val="24"/>
        </w:rPr>
        <w:t xml:space="preserve">gridded climate datasets against </w:t>
      </w:r>
      <w:r>
        <w:rPr>
          <w:rFonts w:cs="Times New Roman"/>
          <w:szCs w:val="24"/>
        </w:rPr>
        <w:t>in situ</w:t>
      </w:r>
      <w:r w:rsidR="009224C5" w:rsidRPr="00207A39">
        <w:rPr>
          <w:rFonts w:cs="Times New Roman"/>
          <w:szCs w:val="24"/>
        </w:rPr>
        <w:t xml:space="preserve"> rainfall data in central Panama.</w:t>
      </w:r>
      <w:r w:rsidR="00BF5C8E" w:rsidRPr="00207A39">
        <w:rPr>
          <w:rFonts w:cs="Times New Roman"/>
          <w:szCs w:val="24"/>
        </w:rPr>
        <w:t xml:space="preserve"> </w:t>
      </w:r>
      <w:r w:rsidR="00B020EF" w:rsidRPr="00207A39">
        <w:rPr>
          <w:rFonts w:cs="Times New Roman"/>
          <w:szCs w:val="24"/>
        </w:rPr>
        <w:t xml:space="preserve">We first specifically assess their ability to capture spatial variation including the steep </w:t>
      </w:r>
      <w:r w:rsidR="003D341C" w:rsidRPr="00207A39">
        <w:rPr>
          <w:rFonts w:cs="Times New Roman"/>
          <w:szCs w:val="24"/>
        </w:rPr>
        <w:t>regional rainfall gradient</w:t>
      </w:r>
      <w:r w:rsidR="00B020EF" w:rsidRPr="00207A39">
        <w:rPr>
          <w:rFonts w:cs="Times New Roman"/>
          <w:szCs w:val="24"/>
        </w:rPr>
        <w:t xml:space="preserve">, as well as elevational variation.  </w:t>
      </w:r>
      <w:r w:rsidR="00B020EF" w:rsidRPr="00B020EF">
        <w:rPr>
          <w:rFonts w:cs="Times New Roman"/>
          <w:szCs w:val="24"/>
        </w:rPr>
        <w:t xml:space="preserve">For those datasets with high temporal resolution data, we further evaluate their accuracy and precision in reproducing seasonal and interannual variation.    </w:t>
      </w:r>
      <w:r w:rsidR="003D341C">
        <w:rPr>
          <w:rFonts w:cs="Times New Roman"/>
          <w:szCs w:val="24"/>
        </w:rPr>
        <w:t xml:space="preserve">Our aim is to provide guidance for researchers seeking to choose among available </w:t>
      </w:r>
      <w:r w:rsidR="00107F1F">
        <w:rPr>
          <w:rFonts w:cs="Times New Roman"/>
          <w:szCs w:val="24"/>
        </w:rPr>
        <w:t xml:space="preserve">gridded </w:t>
      </w:r>
      <w:r w:rsidR="003D341C">
        <w:rPr>
          <w:rFonts w:cs="Times New Roman"/>
          <w:szCs w:val="24"/>
        </w:rPr>
        <w:t xml:space="preserve">datasets to estimate rainfall in tropical sites lacking nearby ground stations.  </w:t>
      </w:r>
      <w:r w:rsidR="008A2D91" w:rsidRPr="008A2D91">
        <w:rPr>
          <w:rFonts w:cs="Times New Roman"/>
          <w:szCs w:val="24"/>
        </w:rPr>
        <w:t xml:space="preserve">We treated the </w:t>
      </w:r>
      <w:r>
        <w:rPr>
          <w:rFonts w:cs="Times New Roman"/>
          <w:szCs w:val="24"/>
        </w:rPr>
        <w:t>in</w:t>
      </w:r>
      <w:ins w:id="48" w:author="Vicente Vasquez" w:date="2024-09-19T10:08:00Z" w16du:dateUtc="2024-09-19T14:08:00Z">
        <w:r w:rsidR="00BF723C">
          <w:rPr>
            <w:rFonts w:cs="Times New Roman"/>
            <w:szCs w:val="24"/>
          </w:rPr>
          <w:t>-</w:t>
        </w:r>
      </w:ins>
      <w:del w:id="49" w:author="Vicente Vasquez" w:date="2024-09-19T10:08:00Z" w16du:dateUtc="2024-09-19T14:08:00Z">
        <w:r w:rsidDel="00BF723C">
          <w:rPr>
            <w:rFonts w:cs="Times New Roman"/>
            <w:szCs w:val="24"/>
          </w:rPr>
          <w:delText xml:space="preserve"> </w:delText>
        </w:r>
      </w:del>
      <w:r>
        <w:rPr>
          <w:rFonts w:cs="Times New Roman"/>
          <w:szCs w:val="24"/>
        </w:rPr>
        <w:t>situ</w:t>
      </w:r>
      <w:r w:rsidRPr="008A2D91">
        <w:rPr>
          <w:rFonts w:cs="Times New Roman"/>
          <w:szCs w:val="24"/>
        </w:rPr>
        <w:t xml:space="preserve"> </w:t>
      </w:r>
      <w:r w:rsidR="008A2D91" w:rsidRPr="008A2D91">
        <w:rPr>
          <w:rFonts w:cs="Times New Roman"/>
          <w:szCs w:val="24"/>
        </w:rPr>
        <w:t xml:space="preserve">data as “truth” in evaluating the </w:t>
      </w:r>
      <w:r>
        <w:rPr>
          <w:rFonts w:cs="Times New Roman"/>
          <w:szCs w:val="24"/>
        </w:rPr>
        <w:t>gridded climate</w:t>
      </w:r>
      <w:r w:rsidRPr="008A2D91">
        <w:rPr>
          <w:rFonts w:cs="Times New Roman"/>
          <w:szCs w:val="24"/>
        </w:rPr>
        <w:t xml:space="preserve"> </w:t>
      </w:r>
      <w:r w:rsidR="008A2D91" w:rsidRPr="008A2D91">
        <w:rPr>
          <w:rFonts w:cs="Times New Roman"/>
          <w:szCs w:val="24"/>
        </w:rPr>
        <w:t xml:space="preserve">datasets, though we recognize that not all differences necessarily reflect errors in the </w:t>
      </w:r>
      <w:r>
        <w:rPr>
          <w:rFonts w:cs="Times New Roman"/>
          <w:szCs w:val="24"/>
        </w:rPr>
        <w:t>global gridded climate</w:t>
      </w:r>
      <w:r w:rsidRPr="008A2D91">
        <w:rPr>
          <w:rFonts w:cs="Times New Roman"/>
          <w:szCs w:val="24"/>
        </w:rPr>
        <w:t xml:space="preserve"> </w:t>
      </w:r>
      <w:r w:rsidR="008A2D91" w:rsidRPr="008A2D91">
        <w:rPr>
          <w:rFonts w:cs="Times New Roman"/>
          <w:szCs w:val="24"/>
        </w:rPr>
        <w:t xml:space="preserve">products.  Most fundamentally, rain gauge data </w:t>
      </w:r>
      <w:r w:rsidR="00107F1F">
        <w:rPr>
          <w:rFonts w:cs="Times New Roman"/>
          <w:szCs w:val="24"/>
        </w:rPr>
        <w:t>reflect</w:t>
      </w:r>
      <w:r w:rsidR="00107F1F" w:rsidRPr="008A2D91">
        <w:rPr>
          <w:rFonts w:cs="Times New Roman"/>
          <w:szCs w:val="24"/>
        </w:rPr>
        <w:t xml:space="preserve"> </w:t>
      </w:r>
      <w:r w:rsidR="008A2D91" w:rsidRPr="008A2D91">
        <w:rPr>
          <w:rFonts w:cs="Times New Roman"/>
          <w:szCs w:val="24"/>
        </w:rPr>
        <w:t>rainfall at a single point (&lt;0.1 m</w:t>
      </w:r>
      <w:r w:rsidR="008A2D91" w:rsidRPr="008A2D91">
        <w:rPr>
          <w:rFonts w:cs="Times New Roman"/>
          <w:szCs w:val="24"/>
          <w:vertAlign w:val="superscript"/>
        </w:rPr>
        <w:t>2</w:t>
      </w:r>
      <w:r w:rsidR="008A2D91" w:rsidRPr="008A2D91">
        <w:rPr>
          <w:rFonts w:cs="Times New Roman"/>
          <w:szCs w:val="24"/>
        </w:rPr>
        <w:t xml:space="preserve">), whereas </w:t>
      </w:r>
      <w:r w:rsidR="00107F1F">
        <w:rPr>
          <w:rFonts w:cs="Times New Roman"/>
          <w:szCs w:val="24"/>
        </w:rPr>
        <w:t>gridded climate</w:t>
      </w:r>
      <w:r w:rsidR="00107F1F" w:rsidRPr="008A2D91">
        <w:rPr>
          <w:rFonts w:cs="Times New Roman"/>
          <w:szCs w:val="24"/>
        </w:rPr>
        <w:t xml:space="preserve"> </w:t>
      </w:r>
      <w:r w:rsidR="008A2D91" w:rsidRPr="008A2D91">
        <w:rPr>
          <w:rFonts w:cs="Times New Roman"/>
          <w:szCs w:val="24"/>
        </w:rPr>
        <w:t xml:space="preserve">products </w:t>
      </w:r>
      <w:r w:rsidR="00107F1F">
        <w:rPr>
          <w:rFonts w:cs="Times New Roman"/>
          <w:szCs w:val="24"/>
        </w:rPr>
        <w:t>provide values for</w:t>
      </w:r>
      <w:r w:rsidR="00107F1F" w:rsidRPr="008A2D91">
        <w:rPr>
          <w:rFonts w:cs="Times New Roman"/>
          <w:szCs w:val="24"/>
        </w:rPr>
        <w:t xml:space="preserve"> </w:t>
      </w:r>
      <w:r w:rsidR="008A2D91" w:rsidRPr="008A2D91">
        <w:rPr>
          <w:rFonts w:cs="Times New Roman"/>
          <w:szCs w:val="24"/>
        </w:rPr>
        <w:t>average rainfall over an area more than a million times larger (&gt;1 km</w:t>
      </w:r>
      <w:r w:rsidR="008A2D91" w:rsidRPr="008A2D91">
        <w:rPr>
          <w:rFonts w:cs="Times New Roman"/>
          <w:szCs w:val="24"/>
          <w:vertAlign w:val="superscript"/>
        </w:rPr>
        <w:t>2</w:t>
      </w:r>
      <w:r w:rsidR="008A2D91" w:rsidRPr="008A2D91">
        <w:rPr>
          <w:rFonts w:cs="Times New Roman"/>
          <w:szCs w:val="24"/>
        </w:rPr>
        <w:t>).  Rain gauges also systematically</w:t>
      </w:r>
      <w:ins w:id="50" w:author="Vicente Vasquez" w:date="2024-09-19T10:49:00Z" w16du:dateUtc="2024-09-19T14:49:00Z">
        <w:r w:rsidR="00993605">
          <w:rPr>
            <w:rFonts w:cs="Times New Roman"/>
            <w:szCs w:val="24"/>
          </w:rPr>
          <w:t xml:space="preserve"> can</w:t>
        </w:r>
      </w:ins>
      <w:r w:rsidR="008A2D91" w:rsidRPr="008A2D91">
        <w:rPr>
          <w:rFonts w:cs="Times New Roman"/>
          <w:szCs w:val="24"/>
        </w:rPr>
        <w:t xml:space="preserve"> underestimate precipitation by ~9-23% due to wind effects and evaporation </w:t>
      </w:r>
      <w:r w:rsidR="00903E45">
        <w:rPr>
          <w:rFonts w:cs="Times New Roman"/>
          <w:szCs w:val="24"/>
        </w:rPr>
        <w:fldChar w:fldCharType="begin"/>
      </w:r>
      <w:r w:rsidR="00903E45">
        <w:rPr>
          <w:rFonts w:cs="Times New Roman"/>
          <w:szCs w:val="24"/>
        </w:rPr>
        <w:instrText xml:space="preserve"> ADDIN EN.CITE &lt;EndNote&gt;&lt;Cite&gt;&lt;Author&gt;Pollock&lt;/Author&gt;&lt;Year&gt;2018&lt;/Year&gt;&lt;RecNum&gt;47793&lt;/RecNum&gt;&lt;DisplayText&gt;(Pollock et al., 2018)&lt;/DisplayText&gt;&lt;record&gt;&lt;rec-number&gt;47793&lt;/rec-number&gt;&lt;foreign-keys&gt;&lt;key app="EN" db-id="90ee5dazes0fr5esxzmp9fxpfpaarvwtxddt" timestamp="1677507096"&gt;47793&lt;/key&gt;&lt;/foreign-keys&gt;&lt;ref-type name="Journal Article"&gt;17&lt;/ref-type&gt;&lt;contributors&gt;&lt;authors&gt;&lt;author&gt;Pollock, M. D.&lt;/author&gt;&lt;author&gt;O&amp;apos;Donnell, G.&lt;/author&gt;&lt;author&gt;Quinn, P.&lt;/author&gt;&lt;author&gt;Dutton, M.&lt;/author&gt;&lt;author&gt;Black, A.&lt;/author&gt;&lt;author&gt;Wilkinson, M. E.&lt;/author&gt;&lt;author&gt;Colli, M.&lt;/author&gt;&lt;author&gt;Stagnaro, M.&lt;/author&gt;&lt;author&gt;Lanza, L. G.&lt;/author&gt;&lt;author&gt;Lewis, E.&lt;/author&gt;&lt;author&gt;Kilsby, C. G.&lt;/author&gt;&lt;author&gt;O&amp;apos;Connell, P. E.&lt;/author&gt;&lt;/authors&gt;&lt;/contributors&gt;&lt;titles&gt;&lt;title&gt;Quantifying and Mitigating Wind-Induced Undercatch in Rainfall Measurements&lt;/title&gt;&lt;secondary-title&gt;Water Resources Research&lt;/secondary-title&gt;&lt;/titles&gt;&lt;periodical&gt;&lt;full-title&gt;Water Resources Research&lt;/full-title&gt;&lt;/periodical&gt;&lt;pages&gt;3863-3875&lt;/pages&gt;&lt;volume&gt;54&lt;/volume&gt;&lt;number&gt;6&lt;/number&gt;&lt;keywords&gt;&lt;keyword&gt;rainfall measurement&lt;/keyword&gt;&lt;keyword&gt;wind-induced undercatch&lt;/keyword&gt;&lt;keyword&gt;pit rain gauge&lt;/keyword&gt;&lt;keyword&gt;aerodynamics&lt;/keyword&gt;&lt;keyword&gt;catch efficiency&lt;/keyword&gt;&lt;keyword&gt;tipping bucket&lt;/keyword&gt;&lt;/keywords&gt;&lt;dates&gt;&lt;year&gt;2018&lt;/year&gt;&lt;pub-dates&gt;&lt;date&gt;2018/06/01&lt;/date&gt;&lt;/pub-dates&gt;&lt;/dates&gt;&lt;publisher&gt;John Wiley &amp;amp; Sons, Ltd&lt;/publisher&gt;&lt;isbn&gt;0043-1397&lt;/isbn&gt;&lt;work-type&gt;https://doi.org/10.1029/2017WR022421&lt;/work-type&gt;&lt;urls&gt;&lt;related-urls&gt;&lt;url&gt;https://doi.org/10.1029/2017WR022421&lt;/url&gt;&lt;/related-urls&gt;&lt;/urls&gt;&lt;electronic-resource-num&gt;https://doi.org/10.1029/2017WR022421&lt;/electronic-resource-num&gt;&lt;access-date&gt;2023/02/27&lt;/access-date&gt;&lt;/record&gt;&lt;/Cite&gt;&lt;/EndNote&gt;</w:instrText>
      </w:r>
      <w:r w:rsidR="00903E45">
        <w:rPr>
          <w:rFonts w:cs="Times New Roman"/>
          <w:szCs w:val="24"/>
        </w:rPr>
        <w:fldChar w:fldCharType="separate"/>
      </w:r>
      <w:r w:rsidR="00903E45">
        <w:rPr>
          <w:rFonts w:cs="Times New Roman"/>
          <w:noProof/>
          <w:szCs w:val="24"/>
        </w:rPr>
        <w:t>(</w:t>
      </w:r>
      <w:r w:rsidR="00903E45" w:rsidRPr="00BF723C">
        <w:rPr>
          <w:rFonts w:cs="Times New Roman"/>
          <w:noProof/>
          <w:szCs w:val="24"/>
          <w:highlight w:val="yellow"/>
          <w:rPrChange w:id="51" w:author="Vicente Vasquez" w:date="2024-09-19T10:09:00Z" w16du:dateUtc="2024-09-19T14:09:00Z">
            <w:rPr>
              <w:rFonts w:cs="Times New Roman"/>
              <w:noProof/>
              <w:szCs w:val="24"/>
            </w:rPr>
          </w:rPrChange>
        </w:rPr>
        <w:t>Pollock et al., 2018)</w:t>
      </w:r>
      <w:r w:rsidR="00903E45">
        <w:rPr>
          <w:rFonts w:cs="Times New Roman"/>
          <w:szCs w:val="24"/>
        </w:rPr>
        <w:fldChar w:fldCharType="end"/>
      </w:r>
      <w:r w:rsidR="008A2D91" w:rsidRPr="008A2D91">
        <w:rPr>
          <w:rFonts w:cs="Times New Roman"/>
          <w:szCs w:val="24"/>
        </w:rPr>
        <w:t>.</w:t>
      </w:r>
    </w:p>
    <w:p w14:paraId="6DC302A9" w14:textId="310CF158" w:rsidR="00002E65" w:rsidRPr="00BF00C4" w:rsidRDefault="00002E65" w:rsidP="00813B40">
      <w:pPr>
        <w:spacing w:line="480" w:lineRule="auto"/>
        <w:rPr>
          <w:rFonts w:cs="Times New Roman"/>
          <w:b/>
          <w:bCs/>
          <w:szCs w:val="24"/>
        </w:rPr>
      </w:pPr>
      <w:r w:rsidRPr="00BF00C4">
        <w:rPr>
          <w:rFonts w:cs="Times New Roman"/>
          <w:b/>
          <w:bCs/>
          <w:szCs w:val="24"/>
        </w:rPr>
        <w:t>Methods</w:t>
      </w:r>
      <w:r w:rsidR="00630C4E">
        <w:rPr>
          <w:rFonts w:cs="Times New Roman"/>
          <w:b/>
          <w:bCs/>
          <w:szCs w:val="24"/>
        </w:rPr>
        <w:t xml:space="preserve"> </w:t>
      </w:r>
    </w:p>
    <w:p w14:paraId="6D4A05A7" w14:textId="77777777" w:rsidR="00002E65" w:rsidRPr="00BF00C4" w:rsidRDefault="00002E65" w:rsidP="00813B40">
      <w:pPr>
        <w:spacing w:line="480" w:lineRule="auto"/>
        <w:rPr>
          <w:rFonts w:cs="Times New Roman"/>
          <w:i/>
          <w:iCs/>
          <w:szCs w:val="24"/>
        </w:rPr>
      </w:pPr>
      <w:r w:rsidRPr="00BF00C4">
        <w:rPr>
          <w:rFonts w:cs="Times New Roman"/>
          <w:i/>
          <w:iCs/>
          <w:szCs w:val="24"/>
        </w:rPr>
        <w:t>Study region</w:t>
      </w:r>
    </w:p>
    <w:p w14:paraId="4BC7C609" w14:textId="79385F87" w:rsidR="00002E65" w:rsidRPr="00BF00C4" w:rsidRDefault="00002E65" w:rsidP="00813B40">
      <w:pPr>
        <w:spacing w:line="480" w:lineRule="auto"/>
        <w:rPr>
          <w:rFonts w:cs="Times New Roman"/>
          <w:szCs w:val="24"/>
        </w:rPr>
      </w:pPr>
      <w:r w:rsidRPr="00BF00C4">
        <w:rPr>
          <w:rFonts w:cs="Times New Roman"/>
          <w:szCs w:val="24"/>
        </w:rPr>
        <w:tab/>
        <w:t xml:space="preserve">The focal region </w:t>
      </w:r>
      <w:r w:rsidR="00AD5D67">
        <w:rPr>
          <w:rFonts w:cs="Times New Roman"/>
          <w:szCs w:val="24"/>
        </w:rPr>
        <w:t>is</w:t>
      </w:r>
      <w:ins w:id="52" w:author="Vicente Vasquez" w:date="2024-09-19T10:32:00Z" w16du:dateUtc="2024-09-19T14:32:00Z">
        <w:r w:rsidR="00797766">
          <w:rPr>
            <w:rFonts w:cs="Times New Roman"/>
            <w:szCs w:val="24"/>
          </w:rPr>
          <w:t xml:space="preserve"> the </w:t>
        </w:r>
        <w:proofErr w:type="gramStart"/>
        <w:r w:rsidR="00797766">
          <w:rPr>
            <w:rFonts w:cs="Times New Roman"/>
            <w:szCs w:val="24"/>
          </w:rPr>
          <w:t>Panama canal</w:t>
        </w:r>
        <w:proofErr w:type="gramEnd"/>
        <w:r w:rsidR="00797766">
          <w:rPr>
            <w:rFonts w:cs="Times New Roman"/>
            <w:szCs w:val="24"/>
          </w:rPr>
          <w:t xml:space="preserve"> watershed</w:t>
        </w:r>
      </w:ins>
      <w:ins w:id="53" w:author="Vicente Vasquez" w:date="2024-09-19T10:33:00Z" w16du:dateUtc="2024-09-19T14:33:00Z">
        <w:r w:rsidR="00797766">
          <w:rPr>
            <w:rFonts w:cs="Times New Roman"/>
            <w:szCs w:val="24"/>
          </w:rPr>
          <w:t>, and</w:t>
        </w:r>
      </w:ins>
      <w:r w:rsidR="00AD5D67">
        <w:rPr>
          <w:rFonts w:cs="Times New Roman"/>
          <w:szCs w:val="24"/>
        </w:rPr>
        <w:t xml:space="preserve"> centered on </w:t>
      </w:r>
      <w:ins w:id="54" w:author="Vicente Vasquez" w:date="2024-09-19T10:34:00Z" w16du:dateUtc="2024-09-19T14:34:00Z">
        <w:r w:rsidR="00797766">
          <w:rPr>
            <w:rFonts w:cs="Times New Roman"/>
            <w:szCs w:val="24"/>
          </w:rPr>
          <w:t xml:space="preserve">the </w:t>
        </w:r>
      </w:ins>
      <w:r w:rsidR="00AD5D67">
        <w:rPr>
          <w:rFonts w:cs="Times New Roman"/>
          <w:szCs w:val="24"/>
        </w:rPr>
        <w:t xml:space="preserve">Barro Colorado Island </w:t>
      </w:r>
      <w:del w:id="55" w:author="Vicente Vasquez" w:date="2024-09-19T10:33:00Z" w16du:dateUtc="2024-09-19T14:33:00Z">
        <w:r w:rsidR="00AD5D67" w:rsidDel="00797766">
          <w:rPr>
            <w:rFonts w:cs="Times New Roman"/>
            <w:szCs w:val="24"/>
          </w:rPr>
          <w:delText xml:space="preserve">and the Panama Canal </w:delText>
        </w:r>
      </w:del>
      <w:r w:rsidR="00AD5D67" w:rsidRPr="00AD5D67">
        <w:rPr>
          <w:rFonts w:cs="Times New Roman"/>
          <w:szCs w:val="24"/>
        </w:rPr>
        <w:t>(Figure 1)</w:t>
      </w:r>
      <w:r w:rsidR="00AD5D67">
        <w:rPr>
          <w:rFonts w:cs="Times New Roman"/>
          <w:szCs w:val="24"/>
        </w:rPr>
        <w:t xml:space="preserve">.  It </w:t>
      </w:r>
      <w:r w:rsidR="00630C4E">
        <w:rPr>
          <w:rFonts w:cs="Times New Roman"/>
          <w:szCs w:val="24"/>
        </w:rPr>
        <w:t xml:space="preserve">encompasses </w:t>
      </w:r>
      <w:r w:rsidRPr="00BF00C4">
        <w:rPr>
          <w:rFonts w:cs="Times New Roman"/>
          <w:szCs w:val="24"/>
        </w:rPr>
        <w:t>a narrow isthmus with a steep regional rainfall gradient from the drier Pacific to the wetter Caribbean side, as well as</w:t>
      </w:r>
      <w:r w:rsidR="00AD5D67">
        <w:rPr>
          <w:rFonts w:cs="Times New Roman"/>
          <w:szCs w:val="24"/>
        </w:rPr>
        <w:t xml:space="preserve"> a</w:t>
      </w:r>
      <w:r w:rsidRPr="00BF00C4">
        <w:rPr>
          <w:rFonts w:cs="Times New Roman"/>
          <w:szCs w:val="24"/>
        </w:rPr>
        <w:t xml:space="preserve"> </w:t>
      </w:r>
      <w:r w:rsidR="00AD5D67" w:rsidRPr="00BF00C4">
        <w:rPr>
          <w:rFonts w:cs="Times New Roman"/>
          <w:szCs w:val="24"/>
        </w:rPr>
        <w:t>425 km</w:t>
      </w:r>
      <w:r w:rsidR="00AD5D67" w:rsidRPr="00BF00C4">
        <w:rPr>
          <w:rFonts w:cs="Times New Roman"/>
          <w:szCs w:val="24"/>
          <w:vertAlign w:val="superscript"/>
        </w:rPr>
        <w:t>2</w:t>
      </w:r>
      <w:r w:rsidR="00AD5D67" w:rsidRPr="00BF00C4">
        <w:rPr>
          <w:rFonts w:cs="Times New Roman"/>
          <w:szCs w:val="24"/>
        </w:rPr>
        <w:t xml:space="preserve"> </w:t>
      </w:r>
      <w:r w:rsidR="00AD5D67">
        <w:rPr>
          <w:rFonts w:cs="Times New Roman"/>
          <w:szCs w:val="24"/>
        </w:rPr>
        <w:t xml:space="preserve">manmade lake (Gatun Lake, since 1913) and </w:t>
      </w:r>
      <w:r w:rsidRPr="00BF00C4">
        <w:rPr>
          <w:rFonts w:cs="Times New Roman"/>
          <w:szCs w:val="24"/>
        </w:rPr>
        <w:t xml:space="preserve">orographic variation from sea level to 1340 m elevation. </w:t>
      </w:r>
      <w:r w:rsidR="00630C4E">
        <w:rPr>
          <w:rFonts w:cs="Times New Roman"/>
          <w:szCs w:val="24"/>
        </w:rPr>
        <w:t xml:space="preserve"> </w:t>
      </w:r>
    </w:p>
    <w:p w14:paraId="4A05368A" w14:textId="77777777" w:rsidR="00002E65" w:rsidRPr="00BF00C4" w:rsidRDefault="00002E65" w:rsidP="00813B40">
      <w:pPr>
        <w:spacing w:line="480" w:lineRule="auto"/>
        <w:rPr>
          <w:rFonts w:cs="Times New Roman"/>
          <w:i/>
          <w:iCs/>
          <w:szCs w:val="24"/>
        </w:rPr>
      </w:pPr>
      <w:r w:rsidRPr="00BF00C4">
        <w:rPr>
          <w:rFonts w:cs="Times New Roman"/>
          <w:i/>
          <w:iCs/>
          <w:szCs w:val="24"/>
        </w:rPr>
        <w:lastRenderedPageBreak/>
        <w:t>Datasets</w:t>
      </w:r>
    </w:p>
    <w:p w14:paraId="450A1BDB" w14:textId="1D0411FC" w:rsidR="00002E65" w:rsidRPr="00BF00C4" w:rsidRDefault="00002E65" w:rsidP="00813B40">
      <w:pPr>
        <w:spacing w:line="480" w:lineRule="auto"/>
        <w:rPr>
          <w:rFonts w:cs="Times New Roman"/>
          <w:szCs w:val="24"/>
        </w:rPr>
      </w:pPr>
      <w:r w:rsidRPr="00BF00C4">
        <w:rPr>
          <w:rFonts w:cs="Times New Roman"/>
          <w:szCs w:val="24"/>
        </w:rPr>
        <w:tab/>
      </w:r>
      <w:r w:rsidR="00207A39">
        <w:rPr>
          <w:rFonts w:cs="Times New Roman"/>
          <w:szCs w:val="24"/>
        </w:rPr>
        <w:t>In situ</w:t>
      </w:r>
      <w:r w:rsidRPr="00BF00C4">
        <w:rPr>
          <w:rFonts w:cs="Times New Roman"/>
          <w:szCs w:val="24"/>
        </w:rPr>
        <w:t xml:space="preserve"> rainfall data were collected </w:t>
      </w:r>
      <w:ins w:id="56" w:author="Vicente Vasquez" w:date="2024-09-19T10:13:00Z" w16du:dateUtc="2024-09-19T14:13:00Z">
        <w:r w:rsidR="00FB5200">
          <w:rPr>
            <w:rFonts w:cs="Times New Roman"/>
            <w:szCs w:val="24"/>
          </w:rPr>
          <w:t>from</w:t>
        </w:r>
      </w:ins>
      <w:del w:id="57" w:author="Vicente Vasquez" w:date="2024-09-19T10:13:00Z" w16du:dateUtc="2024-09-19T14:13:00Z">
        <w:r w:rsidRPr="00BF00C4" w:rsidDel="00FB5200">
          <w:rPr>
            <w:rFonts w:cs="Times New Roman"/>
            <w:szCs w:val="24"/>
          </w:rPr>
          <w:delText>at</w:delText>
        </w:r>
      </w:del>
      <w:r w:rsidRPr="00BF00C4">
        <w:rPr>
          <w:rFonts w:cs="Times New Roman"/>
          <w:szCs w:val="24"/>
        </w:rPr>
        <w:t xml:space="preserve"> </w:t>
      </w:r>
      <w:ins w:id="58" w:author="Vicente Vasquez" w:date="2024-09-19T10:12:00Z" w16du:dateUtc="2024-09-19T14:12:00Z">
        <w:r w:rsidR="00FB5200">
          <w:rPr>
            <w:rFonts w:cs="Times New Roman"/>
            <w:szCs w:val="24"/>
          </w:rPr>
          <w:t>100</w:t>
        </w:r>
      </w:ins>
      <w:del w:id="59" w:author="Vicente Vasquez" w:date="2024-09-19T10:12:00Z" w16du:dateUtc="2024-09-19T14:12:00Z">
        <w:r w:rsidRPr="00BF00C4" w:rsidDel="00FB5200">
          <w:rPr>
            <w:rFonts w:cs="Times New Roman"/>
            <w:szCs w:val="24"/>
          </w:rPr>
          <w:delText xml:space="preserve">79 </w:delText>
        </w:r>
      </w:del>
      <w:ins w:id="60" w:author="Vicente Vasquez" w:date="2024-09-19T10:13:00Z" w16du:dateUtc="2024-09-19T14:13:00Z">
        <w:r w:rsidR="00FB5200">
          <w:rPr>
            <w:rFonts w:cs="Times New Roman"/>
            <w:szCs w:val="24"/>
          </w:rPr>
          <w:t>record</w:t>
        </w:r>
      </w:ins>
      <w:ins w:id="61" w:author="Vicente Vasquez" w:date="2024-09-19T10:14:00Z" w16du:dateUtc="2024-09-19T14:14:00Z">
        <w:r w:rsidR="00FB5200">
          <w:rPr>
            <w:rFonts w:cs="Times New Roman"/>
            <w:szCs w:val="24"/>
          </w:rPr>
          <w:t>s</w:t>
        </w:r>
      </w:ins>
      <w:del w:id="62" w:author="Vicente Vasquez" w:date="2024-09-19T10:13:00Z" w16du:dateUtc="2024-09-19T14:13:00Z">
        <w:r w:rsidRPr="00BF00C4" w:rsidDel="00FB5200">
          <w:rPr>
            <w:rFonts w:cs="Times New Roman"/>
            <w:szCs w:val="24"/>
          </w:rPr>
          <w:delText>stations</w:delText>
        </w:r>
      </w:del>
      <w:r w:rsidRPr="00BF00C4">
        <w:rPr>
          <w:rFonts w:cs="Times New Roman"/>
          <w:szCs w:val="24"/>
        </w:rPr>
        <w:t xml:space="preserve">, including </w:t>
      </w:r>
      <w:ins w:id="63" w:author="Vicente Vasquez" w:date="2024-09-19T10:14:00Z" w16du:dateUtc="2024-09-19T14:14:00Z">
        <w:r w:rsidR="00FB5200">
          <w:rPr>
            <w:rFonts w:cs="Times New Roman"/>
            <w:szCs w:val="24"/>
          </w:rPr>
          <w:t>91</w:t>
        </w:r>
      </w:ins>
      <w:del w:id="64" w:author="Vicente Vasquez" w:date="2024-09-19T10:14:00Z" w16du:dateUtc="2024-09-19T14:14:00Z">
        <w:r w:rsidRPr="00BF00C4" w:rsidDel="00FB5200">
          <w:rPr>
            <w:rFonts w:cs="Times New Roman"/>
            <w:szCs w:val="24"/>
          </w:rPr>
          <w:delText>73</w:delText>
        </w:r>
      </w:del>
      <w:r w:rsidRPr="00BF00C4">
        <w:rPr>
          <w:rFonts w:cs="Times New Roman"/>
          <w:szCs w:val="24"/>
        </w:rPr>
        <w:t xml:space="preserve"> maintained by the Panama Canal Authority (ACP) and </w:t>
      </w:r>
      <w:ins w:id="65" w:author="Vicente Vasquez" w:date="2024-09-19T10:14:00Z" w16du:dateUtc="2024-09-19T14:14:00Z">
        <w:r w:rsidR="00FB5200">
          <w:rPr>
            <w:rFonts w:cs="Times New Roman"/>
            <w:szCs w:val="24"/>
          </w:rPr>
          <w:t>9</w:t>
        </w:r>
      </w:ins>
      <w:del w:id="66" w:author="Vicente Vasquez" w:date="2024-09-19T10:14:00Z" w16du:dateUtc="2024-09-19T14:14:00Z">
        <w:r w:rsidRPr="00BF00C4" w:rsidDel="00FB5200">
          <w:rPr>
            <w:rFonts w:cs="Times New Roman"/>
            <w:szCs w:val="24"/>
          </w:rPr>
          <w:delText>6</w:delText>
        </w:r>
      </w:del>
      <w:r w:rsidRPr="00BF00C4">
        <w:rPr>
          <w:rFonts w:cs="Times New Roman"/>
          <w:szCs w:val="24"/>
        </w:rPr>
        <w:t xml:space="preserve"> maintained by the Smithsonian Tropical Research Institute </w:t>
      </w:r>
      <w:ins w:id="67" w:author="Vicente Vasquez" w:date="2024-09-19T10:16:00Z" w16du:dateUtc="2024-09-19T14:16:00Z">
        <w:r w:rsidR="00FB5200">
          <w:rPr>
            <w:rFonts w:cs="Times New Roman"/>
            <w:szCs w:val="24"/>
          </w:rPr>
          <w:t>(</w:t>
        </w:r>
      </w:ins>
      <w:ins w:id="68" w:author="Vicente Vasquez" w:date="2024-09-19T10:15:00Z">
        <w:r w:rsidR="00FB5200" w:rsidRPr="00FB5200">
          <w:rPr>
            <w:rFonts w:cs="Times New Roman"/>
            <w:szCs w:val="24"/>
          </w:rPr>
          <w:t>STRI; see Supplemental 2</w:t>
        </w:r>
      </w:ins>
      <w:ins w:id="69" w:author="Vicente Vasquez" w:date="2024-09-19T10:16:00Z" w16du:dateUtc="2024-09-19T14:16:00Z">
        <w:r w:rsidR="00FB5200">
          <w:rPr>
            <w:rFonts w:cs="Times New Roman"/>
            <w:szCs w:val="24"/>
          </w:rPr>
          <w:t>)</w:t>
        </w:r>
      </w:ins>
      <w:del w:id="70" w:author="Vicente Vasquez" w:date="2024-09-19T10:15:00Z" w16du:dateUtc="2024-09-19T14:15:00Z">
        <w:r w:rsidRPr="00BF00C4" w:rsidDel="00FB5200">
          <w:rPr>
            <w:rFonts w:cs="Times New Roman"/>
            <w:szCs w:val="24"/>
          </w:rPr>
          <w:delText>(STRI)</w:delText>
        </w:r>
      </w:del>
      <w:r w:rsidRPr="00BF00C4">
        <w:rPr>
          <w:rFonts w:cs="Times New Roman"/>
          <w:szCs w:val="24"/>
        </w:rPr>
        <w:t>.  Rainfall data were collected using</w:t>
      </w:r>
      <w:ins w:id="71" w:author="Vicente Vasquez" w:date="2024-09-19T10:51:00Z" w16du:dateUtc="2024-09-19T14:51:00Z">
        <w:r w:rsidR="00952B70">
          <w:rPr>
            <w:rFonts w:cs="Times New Roman"/>
            <w:szCs w:val="24"/>
          </w:rPr>
          <w:t xml:space="preserve"> </w:t>
        </w:r>
        <w:proofErr w:type="spellStart"/>
        <w:r w:rsidR="00952B70">
          <w:rPr>
            <w:rFonts w:cs="Times New Roman"/>
            <w:szCs w:val="24"/>
          </w:rPr>
          <w:t>electronic</w:t>
        </w:r>
      </w:ins>
      <w:del w:id="72" w:author="Vicente Vasquez" w:date="2024-09-19T10:51:00Z" w16du:dateUtc="2024-09-19T14:51:00Z">
        <w:r w:rsidRPr="00BF00C4" w:rsidDel="00952B70">
          <w:rPr>
            <w:rFonts w:cs="Times New Roman"/>
            <w:szCs w:val="24"/>
          </w:rPr>
          <w:delText xml:space="preserve"> automated tipping buckets </w:delText>
        </w:r>
      </w:del>
      <w:r w:rsidRPr="00BF00C4">
        <w:rPr>
          <w:rFonts w:cs="Times New Roman"/>
          <w:szCs w:val="24"/>
        </w:rPr>
        <w:t>and</w:t>
      </w:r>
      <w:proofErr w:type="spellEnd"/>
      <w:r w:rsidRPr="00BF00C4">
        <w:rPr>
          <w:rFonts w:cs="Times New Roman"/>
          <w:szCs w:val="24"/>
        </w:rPr>
        <w:t xml:space="preserve"> manual</w:t>
      </w:r>
      <w:r w:rsidR="00AD5D67">
        <w:rPr>
          <w:rFonts w:cs="Times New Roman"/>
          <w:szCs w:val="24"/>
        </w:rPr>
        <w:t xml:space="preserve"> rain gauges</w:t>
      </w:r>
      <w:r w:rsidRPr="00BF00C4">
        <w:rPr>
          <w:rFonts w:cs="Times New Roman"/>
          <w:szCs w:val="24"/>
        </w:rPr>
        <w:t xml:space="preserve"> </w:t>
      </w:r>
      <w:r w:rsidR="00903E45">
        <w:rPr>
          <w:rFonts w:cs="Times New Roman"/>
          <w:szCs w:val="24"/>
        </w:rPr>
        <w:fldChar w:fldCharType="begin"/>
      </w:r>
      <w:r w:rsidR="00903E45">
        <w:rPr>
          <w:rFonts w:cs="Times New Roman"/>
          <w:szCs w:val="24"/>
        </w:rPr>
        <w:instrText xml:space="preserve"> ADDIN EN.CITE &lt;EndNote&gt;&lt;Cite&gt;&lt;Author&gt;Paton&lt;/Author&gt;&lt;Year&gt;2022&lt;/Year&gt;&lt;RecNum&gt;47018&lt;/RecNum&gt;&lt;DisplayText&gt;(Paton, 2022)&lt;/DisplayText&gt;&lt;record&gt;&lt;rec-number&gt;47018&lt;/rec-number&gt;&lt;foreign-keys&gt;&lt;key app="EN" db-id="90ee5dazes0fr5esxzmp9fxpfpaarvwtxddt" timestamp="1658400761"&gt;47018&lt;/key&gt;&lt;/foreign-keys&gt;&lt;ref-type name="Dataset"&gt;59&lt;/ref-type&gt;&lt;contributors&gt;&lt;authors&gt;&lt;author&gt;Paton, Steve&lt;/author&gt;&lt;/authors&gt;&lt;/contributors&gt;&lt;titles&gt;&lt;title&gt;Panama Canal Authority: Monthly Rain_ACP_Vertical.xlsx&lt;/title&gt;&lt;/titles&gt;&lt;dates&gt;&lt;year&gt;2022&lt;/year&gt;&lt;/dates&gt;&lt;urls&gt;&lt;related-urls&gt;&lt;url&gt;https://smithsonian.figshare.com/articles/dataset/Monthly_Rain_ACP_Vertical_xlsx/10304306&lt;/url&gt;&lt;/related-urls&gt;&lt;/urls&gt;&lt;electronic-resource-num&gt;https://doi.org/10.25573/data.10304306.v8&lt;/electronic-resource-num&gt;&lt;/record&gt;&lt;/Cite&gt;&lt;/EndNote&gt;</w:instrText>
      </w:r>
      <w:r w:rsidR="00903E45">
        <w:rPr>
          <w:rFonts w:cs="Times New Roman"/>
          <w:szCs w:val="24"/>
        </w:rPr>
        <w:fldChar w:fldCharType="separate"/>
      </w:r>
      <w:r w:rsidR="00903E45">
        <w:rPr>
          <w:rFonts w:cs="Times New Roman"/>
          <w:noProof/>
          <w:szCs w:val="24"/>
        </w:rPr>
        <w:t>(</w:t>
      </w:r>
      <w:r w:rsidR="00903E45" w:rsidRPr="00FB5200">
        <w:rPr>
          <w:rFonts w:cs="Times New Roman"/>
          <w:noProof/>
          <w:szCs w:val="24"/>
          <w:highlight w:val="yellow"/>
          <w:rPrChange w:id="73" w:author="Vicente Vasquez" w:date="2024-09-19T10:14:00Z" w16du:dateUtc="2024-09-19T14:14:00Z">
            <w:rPr>
              <w:rFonts w:cs="Times New Roman"/>
              <w:noProof/>
              <w:szCs w:val="24"/>
            </w:rPr>
          </w:rPrChange>
        </w:rPr>
        <w:t>Paton, 2022</w:t>
      </w:r>
      <w:r w:rsidR="00903E45">
        <w:rPr>
          <w:rFonts w:cs="Times New Roman"/>
          <w:noProof/>
          <w:szCs w:val="24"/>
        </w:rPr>
        <w:t>)</w:t>
      </w:r>
      <w:r w:rsidR="00903E45">
        <w:rPr>
          <w:rFonts w:cs="Times New Roman"/>
          <w:szCs w:val="24"/>
        </w:rPr>
        <w:fldChar w:fldCharType="end"/>
      </w:r>
      <w:r w:rsidRPr="00BF00C4">
        <w:rPr>
          <w:rFonts w:cs="Times New Roman"/>
          <w:szCs w:val="24"/>
        </w:rPr>
        <w:t xml:space="preserve">. The temporal extent of </w:t>
      </w:r>
      <w:r w:rsidR="00107F1F">
        <w:rPr>
          <w:rFonts w:cs="Times New Roman"/>
          <w:szCs w:val="24"/>
        </w:rPr>
        <w:t>in situ</w:t>
      </w:r>
      <w:r w:rsidR="00107F1F" w:rsidRPr="00BF00C4">
        <w:rPr>
          <w:rFonts w:cs="Times New Roman"/>
          <w:szCs w:val="24"/>
        </w:rPr>
        <w:t xml:space="preserve"> </w:t>
      </w:r>
      <w:r w:rsidRPr="00BF00C4">
        <w:rPr>
          <w:rFonts w:cs="Times New Roman"/>
          <w:szCs w:val="24"/>
        </w:rPr>
        <w:t xml:space="preserve">records varied among sites, from 1 to </w:t>
      </w:r>
      <w:r w:rsidR="006F1B11" w:rsidRPr="00BF00C4">
        <w:rPr>
          <w:rFonts w:cs="Times New Roman"/>
          <w:szCs w:val="24"/>
        </w:rPr>
        <w:t>103 years</w:t>
      </w:r>
      <w:r w:rsidRPr="00BF00C4">
        <w:rPr>
          <w:rFonts w:cs="Times New Roman"/>
          <w:szCs w:val="24"/>
        </w:rPr>
        <w:t xml:space="preserve"> of data per station. The </w:t>
      </w:r>
      <w:r w:rsidR="00D77CDA">
        <w:rPr>
          <w:rFonts w:cs="Times New Roman"/>
          <w:szCs w:val="24"/>
        </w:rPr>
        <w:t>in-situ</w:t>
      </w:r>
      <w:r w:rsidR="00107F1F" w:rsidRPr="00BF00C4">
        <w:rPr>
          <w:rFonts w:cs="Times New Roman"/>
          <w:szCs w:val="24"/>
        </w:rPr>
        <w:t xml:space="preserve"> </w:t>
      </w:r>
      <w:r w:rsidRPr="00BF00C4">
        <w:rPr>
          <w:rFonts w:cs="Times New Roman"/>
          <w:szCs w:val="24"/>
        </w:rPr>
        <w:t xml:space="preserve">data </w:t>
      </w:r>
      <w:r w:rsidR="00AF26A4" w:rsidRPr="00BF00C4">
        <w:rPr>
          <w:rFonts w:cs="Times New Roman"/>
          <w:szCs w:val="24"/>
        </w:rPr>
        <w:t xml:space="preserve">also </w:t>
      </w:r>
      <w:r w:rsidRPr="00BF00C4">
        <w:rPr>
          <w:rFonts w:cs="Times New Roman"/>
          <w:szCs w:val="24"/>
        </w:rPr>
        <w:t xml:space="preserve">contained gaps of missing data due to sensor failures or other problems.  </w:t>
      </w:r>
      <w:r w:rsidR="00F9219C" w:rsidRPr="00BF00C4">
        <w:rPr>
          <w:rFonts w:cs="Times New Roman"/>
          <w:szCs w:val="24"/>
        </w:rPr>
        <w:t>W</w:t>
      </w:r>
      <w:r w:rsidR="00AF26A4" w:rsidRPr="00BF00C4">
        <w:rPr>
          <w:rFonts w:cs="Times New Roman"/>
          <w:szCs w:val="24"/>
        </w:rPr>
        <w:t>e restricted our analys</w:t>
      </w:r>
      <w:r w:rsidR="00F9219C" w:rsidRPr="00BF00C4">
        <w:rPr>
          <w:rFonts w:cs="Times New Roman"/>
          <w:szCs w:val="24"/>
        </w:rPr>
        <w:t xml:space="preserve">es to subsets of sites having more complete data during the years covered by the </w:t>
      </w:r>
      <w:r w:rsidR="00107F1F">
        <w:rPr>
          <w:rFonts w:cs="Times New Roman"/>
          <w:szCs w:val="24"/>
        </w:rPr>
        <w:t>gridded</w:t>
      </w:r>
      <w:r w:rsidR="00107F1F" w:rsidRPr="00BF00C4">
        <w:rPr>
          <w:rFonts w:cs="Times New Roman"/>
          <w:szCs w:val="24"/>
        </w:rPr>
        <w:t xml:space="preserve"> </w:t>
      </w:r>
      <w:r w:rsidR="00F9219C" w:rsidRPr="00BF00C4">
        <w:rPr>
          <w:rFonts w:cs="Times New Roman"/>
          <w:szCs w:val="24"/>
        </w:rPr>
        <w:t xml:space="preserve">datasets, as detailed below.  </w:t>
      </w:r>
    </w:p>
    <w:p w14:paraId="2FDB8497" w14:textId="72109E32" w:rsidR="00002E65" w:rsidRDefault="00002E65" w:rsidP="00813B40">
      <w:pPr>
        <w:spacing w:line="480" w:lineRule="auto"/>
        <w:rPr>
          <w:rFonts w:cs="Times New Roman"/>
          <w:szCs w:val="24"/>
        </w:rPr>
      </w:pPr>
      <w:r w:rsidRPr="00BF00C4">
        <w:rPr>
          <w:rFonts w:cs="Times New Roman"/>
          <w:szCs w:val="24"/>
        </w:rPr>
        <w:tab/>
        <w:t>We evaluated precipitation products from 1</w:t>
      </w:r>
      <w:r w:rsidR="00F3747B">
        <w:rPr>
          <w:rFonts w:cs="Times New Roman"/>
          <w:szCs w:val="24"/>
        </w:rPr>
        <w:t>1</w:t>
      </w:r>
      <w:r w:rsidRPr="00BF00C4">
        <w:rPr>
          <w:rFonts w:cs="Times New Roman"/>
          <w:szCs w:val="24"/>
        </w:rPr>
        <w:t xml:space="preserve"> publicly available gridded climate datasets with spatial resolutions of 0.05 degrees</w:t>
      </w:r>
      <w:r w:rsidR="00AF26A4" w:rsidRPr="00BF00C4">
        <w:rPr>
          <w:rFonts w:cs="Times New Roman"/>
          <w:szCs w:val="24"/>
        </w:rPr>
        <w:t xml:space="preserve"> (approximately </w:t>
      </w:r>
      <w:r w:rsidR="0089030C" w:rsidRPr="00BF00C4">
        <w:rPr>
          <w:rFonts w:cs="Times New Roman"/>
          <w:szCs w:val="24"/>
        </w:rPr>
        <w:t>5.5 km)</w:t>
      </w:r>
      <w:r w:rsidRPr="00BF00C4">
        <w:rPr>
          <w:rFonts w:cs="Times New Roman"/>
          <w:szCs w:val="24"/>
        </w:rPr>
        <w:t xml:space="preserve"> or</w:t>
      </w:r>
      <w:ins w:id="74" w:author="Vicente Vasquez" w:date="2024-09-19T10:17:00Z" w16du:dateUtc="2024-09-19T14:17:00Z">
        <w:r w:rsidR="00FB5200">
          <w:rPr>
            <w:rFonts w:cs="Times New Roman"/>
            <w:szCs w:val="24"/>
          </w:rPr>
          <w:t xml:space="preserve"> finer</w:t>
        </w:r>
      </w:ins>
      <w:del w:id="75" w:author="Vicente Vasquez" w:date="2024-09-19T10:17:00Z" w16du:dateUtc="2024-09-19T14:17:00Z">
        <w:r w:rsidRPr="00BF00C4" w:rsidDel="00FB5200">
          <w:rPr>
            <w:rFonts w:cs="Times New Roman"/>
            <w:szCs w:val="24"/>
          </w:rPr>
          <w:delText xml:space="preserve"> better</w:delText>
        </w:r>
      </w:del>
      <w:r w:rsidRPr="00BF00C4">
        <w:rPr>
          <w:rFonts w:cs="Times New Roman"/>
          <w:szCs w:val="24"/>
        </w:rPr>
        <w:t xml:space="preserve"> (Table 1</w:t>
      </w:r>
      <w:r w:rsidR="00C46E78">
        <w:rPr>
          <w:rFonts w:cs="Times New Roman"/>
          <w:szCs w:val="24"/>
        </w:rPr>
        <w:t xml:space="preserve">, see also </w:t>
      </w:r>
      <w:ins w:id="76" w:author="Vicente Vasquez" w:date="2024-09-19T10:18:00Z" w16du:dateUtc="2024-09-19T14:18:00Z">
        <w:r w:rsidR="00FB5200">
          <w:rPr>
            <w:rFonts w:cs="Times New Roman"/>
            <w:szCs w:val="24"/>
          </w:rPr>
          <w:t>supplement</w:t>
        </w:r>
      </w:ins>
      <w:ins w:id="77" w:author="Vicente Vasquez" w:date="2024-09-19T10:19:00Z" w16du:dateUtc="2024-09-19T14:19:00Z">
        <w:r w:rsidR="00FB5200">
          <w:rPr>
            <w:rFonts w:cs="Times New Roman"/>
            <w:szCs w:val="24"/>
          </w:rPr>
          <w:t>al 1</w:t>
        </w:r>
      </w:ins>
      <w:del w:id="78" w:author="Vicente Vasquez" w:date="2024-09-19T10:18:00Z" w16du:dateUtc="2024-09-19T14:18:00Z">
        <w:r w:rsidR="00C46E78" w:rsidDel="00FB5200">
          <w:rPr>
            <w:rFonts w:cs="Times New Roman"/>
            <w:szCs w:val="24"/>
          </w:rPr>
          <w:delText>Table S</w:delText>
        </w:r>
        <w:r w:rsidR="00C75ADC" w:rsidDel="00FB5200">
          <w:rPr>
            <w:rFonts w:cs="Times New Roman"/>
            <w:szCs w:val="24"/>
          </w:rPr>
          <w:delText>1</w:delText>
        </w:r>
        <w:r w:rsidR="00C46E78" w:rsidDel="00FB5200">
          <w:rPr>
            <w:rFonts w:cs="Times New Roman"/>
            <w:szCs w:val="24"/>
          </w:rPr>
          <w:delText xml:space="preserve"> </w:delText>
        </w:r>
      </w:del>
      <w:r w:rsidR="00C46E78">
        <w:rPr>
          <w:rFonts w:cs="Times New Roman"/>
          <w:szCs w:val="24"/>
        </w:rPr>
        <w:t>for a complete list of datasets considered</w:t>
      </w:r>
      <w:r w:rsidRPr="00BF00C4">
        <w:rPr>
          <w:rFonts w:cs="Times New Roman"/>
          <w:szCs w:val="24"/>
        </w:rPr>
        <w:t xml:space="preserve">).  </w:t>
      </w:r>
      <w:r w:rsidR="00650B22">
        <w:rPr>
          <w:rFonts w:cs="Times New Roman"/>
          <w:szCs w:val="24"/>
        </w:rPr>
        <w:t xml:space="preserve">We did not consider coarser resolution products because of the steepness of climate gradients in the focal region.  </w:t>
      </w:r>
      <w:r w:rsidR="00107F1F">
        <w:rPr>
          <w:rFonts w:cs="Times New Roman"/>
          <w:szCs w:val="24"/>
        </w:rPr>
        <w:t>Gridded</w:t>
      </w:r>
      <w:r w:rsidR="00107F1F" w:rsidRPr="00BF00C4">
        <w:rPr>
          <w:rFonts w:cs="Times New Roman"/>
          <w:szCs w:val="24"/>
        </w:rPr>
        <w:t xml:space="preserve"> </w:t>
      </w:r>
      <w:r w:rsidRPr="00BF00C4">
        <w:rPr>
          <w:rFonts w:cs="Times New Roman"/>
          <w:szCs w:val="24"/>
        </w:rPr>
        <w:t>datasets were resampled</w:t>
      </w:r>
      <w:r w:rsidR="00BC4645">
        <w:rPr>
          <w:rFonts w:cs="Times New Roman"/>
          <w:szCs w:val="24"/>
        </w:rPr>
        <w:t xml:space="preserve"> using nearest-neighbor</w:t>
      </w:r>
      <w:r w:rsidRPr="00BF00C4">
        <w:rPr>
          <w:rFonts w:cs="Times New Roman"/>
          <w:szCs w:val="24"/>
        </w:rPr>
        <w:t xml:space="preserve"> at 0.008333-degree resolution using the raster package </w:t>
      </w:r>
      <w:r w:rsidR="00903E45">
        <w:rPr>
          <w:rFonts w:cs="Times New Roman"/>
          <w:szCs w:val="24"/>
        </w:rPr>
        <w:fldChar w:fldCharType="begin"/>
      </w:r>
      <w:r w:rsidR="00903E45">
        <w:rPr>
          <w:rFonts w:cs="Times New Roman"/>
          <w:szCs w:val="24"/>
        </w:rPr>
        <w:instrText xml:space="preserve"> ADDIN EN.CITE &lt;EndNote&gt;&lt;Cite&gt;&lt;Author&gt;Hijmans&lt;/Author&gt;&lt;Year&gt;2023&lt;/Year&gt;&lt;RecNum&gt;47794&lt;/RecNum&gt;&lt;DisplayText&gt;(Hijmans et al., 2023b)&lt;/DisplayText&gt;&lt;record&gt;&lt;rec-number&gt;47794&lt;/rec-number&gt;&lt;foreign-keys&gt;&lt;key app="EN" db-id="90ee5dazes0fr5esxzmp9fxpfpaarvwtxddt" timestamp="1677507264"&gt;47794&lt;/key&gt;&lt;/foreign-keys&gt;&lt;ref-type name="Journal Article"&gt;17&lt;/ref-type&gt;&lt;contributors&gt;&lt;authors&gt;&lt;author&gt;Hijmans, R.&lt;/author&gt;&lt;author&gt;van Etten, J.&lt;/author&gt;&lt;author&gt;Sumner, M.&lt;/author&gt;&lt;author&gt;Cheng, J.&lt;/author&gt;&lt;author&gt;Baston, D.&lt;/author&gt;&lt;author&gt;Bevan, A.&lt;/author&gt;&lt;author&gt;Bivand, R. &lt;/author&gt;&lt;/authors&gt;&lt;/contributors&gt;&lt;titles&gt;&lt;title&gt;raster: Geographic Data Analysis and Modeling (3.6-14) [R package]&lt;/title&gt;&lt;/titles&gt;&lt;dates&gt;&lt;year&gt;2023&lt;/year&gt;&lt;/dates&gt;&lt;urls&gt;&lt;related-urls&gt;&lt;url&gt;https://cran.r-project.org/web/packages/raster/index.html&lt;/url&gt;&lt;/related-urls&gt;&lt;/urls&gt;&lt;/record&gt;&lt;/Cite&gt;&lt;/EndNote&gt;</w:instrText>
      </w:r>
      <w:r w:rsidR="00903E45">
        <w:rPr>
          <w:rFonts w:cs="Times New Roman"/>
          <w:szCs w:val="24"/>
        </w:rPr>
        <w:fldChar w:fldCharType="separate"/>
      </w:r>
      <w:r w:rsidR="00903E45">
        <w:rPr>
          <w:rFonts w:cs="Times New Roman"/>
          <w:noProof/>
          <w:szCs w:val="24"/>
        </w:rPr>
        <w:t>(Hijmans et al., 2023b)</w:t>
      </w:r>
      <w:r w:rsidR="00903E45">
        <w:rPr>
          <w:rFonts w:cs="Times New Roman"/>
          <w:szCs w:val="24"/>
        </w:rPr>
        <w:fldChar w:fldCharType="end"/>
      </w:r>
      <w:r w:rsidRPr="00BF00C4">
        <w:rPr>
          <w:rFonts w:cs="Times New Roman"/>
          <w:szCs w:val="24"/>
        </w:rPr>
        <w:t xml:space="preserve">.  </w:t>
      </w:r>
      <w:r w:rsidR="00C46E78">
        <w:rPr>
          <w:rFonts w:cs="Times New Roman"/>
          <w:szCs w:val="24"/>
        </w:rPr>
        <w:t>T</w:t>
      </w:r>
      <w:r w:rsidR="00C9261F" w:rsidRPr="00C9261F">
        <w:rPr>
          <w:rFonts w:cs="Times New Roman"/>
          <w:szCs w:val="24"/>
        </w:rPr>
        <w:t xml:space="preserve">he time periods covered vary among </w:t>
      </w:r>
      <w:r w:rsidR="00107F1F">
        <w:rPr>
          <w:rFonts w:cs="Times New Roman"/>
          <w:szCs w:val="24"/>
        </w:rPr>
        <w:t xml:space="preserve">gridded </w:t>
      </w:r>
      <w:r w:rsidR="00F3747B" w:rsidRPr="00C9261F">
        <w:rPr>
          <w:rFonts w:cs="Times New Roman"/>
          <w:szCs w:val="24"/>
        </w:rPr>
        <w:t>datasets</w:t>
      </w:r>
      <w:r w:rsidR="00F3747B">
        <w:rPr>
          <w:rFonts w:cs="Times New Roman"/>
          <w:szCs w:val="24"/>
        </w:rPr>
        <w:t xml:space="preserve"> and</w:t>
      </w:r>
      <w:r w:rsidR="00C46E78">
        <w:rPr>
          <w:rFonts w:cs="Times New Roman"/>
          <w:szCs w:val="24"/>
        </w:rPr>
        <w:t xml:space="preserve"> spanned 1970-2016</w:t>
      </w:r>
      <w:ins w:id="79" w:author="Vicente Vasquez" w:date="2024-09-19T10:19:00Z" w16du:dateUtc="2024-09-19T14:19:00Z">
        <w:r w:rsidR="00FB5200">
          <w:rPr>
            <w:rFonts w:cs="Times New Roman"/>
            <w:szCs w:val="24"/>
          </w:rPr>
          <w:t>.</w:t>
        </w:r>
      </w:ins>
      <w:del w:id="80" w:author="Vicente Vasquez" w:date="2024-09-19T10:19:00Z" w16du:dateUtc="2024-09-19T14:19:00Z">
        <w:r w:rsidR="003D341C" w:rsidDel="00FB5200">
          <w:rPr>
            <w:rFonts w:cs="Times New Roman"/>
            <w:szCs w:val="24"/>
          </w:rPr>
          <w:delText xml:space="preserve"> (Table 1)</w:delText>
        </w:r>
        <w:r w:rsidR="00C9261F" w:rsidRPr="00C9261F" w:rsidDel="00FB5200">
          <w:rPr>
            <w:rFonts w:cs="Times New Roman"/>
            <w:szCs w:val="24"/>
          </w:rPr>
          <w:delText xml:space="preserve">.  </w:delText>
        </w:r>
      </w:del>
      <w:r w:rsidR="00C9261F" w:rsidRPr="00C9261F">
        <w:rPr>
          <w:rFonts w:cs="Times New Roman"/>
          <w:szCs w:val="24"/>
        </w:rPr>
        <w:t xml:space="preserve"> </w:t>
      </w:r>
      <w:r w:rsidR="00A1132F" w:rsidRPr="00A1132F">
        <w:rPr>
          <w:rFonts w:cs="Times New Roman"/>
          <w:szCs w:val="24"/>
        </w:rPr>
        <w:t xml:space="preserve">The </w:t>
      </w:r>
      <w:r w:rsidR="00107F1F">
        <w:rPr>
          <w:rFonts w:cs="Times New Roman"/>
          <w:szCs w:val="24"/>
        </w:rPr>
        <w:t xml:space="preserve">gridded </w:t>
      </w:r>
      <w:r w:rsidR="00A1132F" w:rsidRPr="00A1132F">
        <w:rPr>
          <w:rFonts w:cs="Times New Roman"/>
          <w:szCs w:val="24"/>
        </w:rPr>
        <w:t>climate products tested here are not independent – they share many of the same forcing datasets and/or algorithms</w:t>
      </w:r>
      <w:r w:rsidR="00A1132F">
        <w:rPr>
          <w:rFonts w:cs="Times New Roman"/>
          <w:szCs w:val="24"/>
        </w:rPr>
        <w:t xml:space="preserve"> (</w:t>
      </w:r>
      <w:r w:rsidR="00A55B4D">
        <w:rPr>
          <w:rFonts w:cs="Times New Roman"/>
          <w:szCs w:val="24"/>
        </w:rPr>
        <w:t xml:space="preserve">Table </w:t>
      </w:r>
      <w:r w:rsidR="00C75ADC">
        <w:rPr>
          <w:rFonts w:cs="Times New Roman"/>
          <w:szCs w:val="24"/>
        </w:rPr>
        <w:t>1</w:t>
      </w:r>
      <w:r w:rsidR="00A1132F">
        <w:rPr>
          <w:rFonts w:cs="Times New Roman"/>
          <w:szCs w:val="24"/>
        </w:rPr>
        <w:t>)</w:t>
      </w:r>
      <w:r w:rsidR="00A1132F" w:rsidRPr="00A1132F">
        <w:rPr>
          <w:rFonts w:cs="Times New Roman"/>
          <w:szCs w:val="24"/>
        </w:rPr>
        <w:t xml:space="preserve">.  </w:t>
      </w:r>
    </w:p>
    <w:p w14:paraId="137A5B24" w14:textId="33FAE848" w:rsidR="00002E65" w:rsidRPr="00BF00C4" w:rsidRDefault="006871EE" w:rsidP="00813B40">
      <w:pPr>
        <w:spacing w:line="480" w:lineRule="auto"/>
        <w:rPr>
          <w:rFonts w:cs="Times New Roman"/>
          <w:i/>
          <w:iCs/>
          <w:szCs w:val="24"/>
        </w:rPr>
      </w:pPr>
      <w:r>
        <w:rPr>
          <w:rFonts w:cs="Times New Roman"/>
          <w:i/>
          <w:iCs/>
          <w:szCs w:val="24"/>
        </w:rPr>
        <w:t>Statistical analyses</w:t>
      </w:r>
    </w:p>
    <w:p w14:paraId="5D9BA7DC" w14:textId="333C8639" w:rsidR="00EA2A35" w:rsidRDefault="00002E65" w:rsidP="00EA2A35">
      <w:pPr>
        <w:spacing w:line="480" w:lineRule="auto"/>
        <w:ind w:firstLine="720"/>
        <w:rPr>
          <w:rFonts w:cs="Times New Roman"/>
          <w:color w:val="333333"/>
          <w:szCs w:val="24"/>
          <w:shd w:val="clear" w:color="auto" w:fill="FFFFFF"/>
        </w:rPr>
      </w:pPr>
      <w:r w:rsidRPr="00BF00C4">
        <w:rPr>
          <w:rFonts w:cs="Times New Roman"/>
          <w:szCs w:val="24"/>
        </w:rPr>
        <w:t>Our analyses of spatial variation focus</w:t>
      </w:r>
      <w:r w:rsidR="00C46E78">
        <w:rPr>
          <w:rFonts w:cs="Times New Roman"/>
          <w:szCs w:val="24"/>
        </w:rPr>
        <w:t>ed</w:t>
      </w:r>
      <w:r w:rsidRPr="00BF00C4">
        <w:rPr>
          <w:rFonts w:cs="Times New Roman"/>
          <w:szCs w:val="24"/>
        </w:rPr>
        <w:t xml:space="preserve"> on two response variables: </w:t>
      </w:r>
      <w:r w:rsidR="00C46E78">
        <w:rPr>
          <w:rFonts w:cs="Times New Roman"/>
          <w:szCs w:val="24"/>
        </w:rPr>
        <w:t xml:space="preserve">total </w:t>
      </w:r>
      <w:r w:rsidRPr="00BF00C4">
        <w:rPr>
          <w:rFonts w:cs="Times New Roman"/>
          <w:szCs w:val="24"/>
        </w:rPr>
        <w:t xml:space="preserve">annual precipitation and </w:t>
      </w:r>
      <w:r w:rsidR="00C46E78">
        <w:rPr>
          <w:rFonts w:cs="Times New Roman"/>
          <w:szCs w:val="24"/>
        </w:rPr>
        <w:t xml:space="preserve">total </w:t>
      </w:r>
      <w:r w:rsidRPr="00BF00C4">
        <w:rPr>
          <w:rFonts w:cs="Times New Roman"/>
          <w:szCs w:val="24"/>
        </w:rPr>
        <w:t xml:space="preserve">January to April precipitation, the latter a proxy for dry season precipitation.  To visualize spatial patterns of precipitation for each </w:t>
      </w:r>
      <w:r w:rsidR="00107F1F">
        <w:rPr>
          <w:rFonts w:cs="Times New Roman"/>
          <w:szCs w:val="24"/>
        </w:rPr>
        <w:t>gridded</w:t>
      </w:r>
      <w:r w:rsidR="00107F1F" w:rsidRPr="00BF00C4">
        <w:rPr>
          <w:rFonts w:cs="Times New Roman"/>
          <w:szCs w:val="24"/>
        </w:rPr>
        <w:t xml:space="preserve"> </w:t>
      </w:r>
      <w:r w:rsidRPr="00BF00C4">
        <w:rPr>
          <w:rFonts w:cs="Times New Roman"/>
          <w:szCs w:val="24"/>
        </w:rPr>
        <w:t xml:space="preserve">dataset, we computed average annual precipitation and average January to April precipitation for each grid </w:t>
      </w:r>
      <w:r w:rsidRPr="00BF00C4">
        <w:rPr>
          <w:rFonts w:cs="Times New Roman"/>
          <w:szCs w:val="24"/>
        </w:rPr>
        <w:lastRenderedPageBreak/>
        <w:t xml:space="preserve">cell of each </w:t>
      </w:r>
      <w:r w:rsidR="00F3747B" w:rsidRPr="00BF00C4">
        <w:rPr>
          <w:rFonts w:cs="Times New Roman"/>
          <w:szCs w:val="24"/>
        </w:rPr>
        <w:t>dataset</w:t>
      </w:r>
      <w:r w:rsidR="00F3747B">
        <w:rPr>
          <w:rFonts w:cs="Times New Roman"/>
          <w:szCs w:val="24"/>
        </w:rPr>
        <w:t xml:space="preserve"> and</w:t>
      </w:r>
      <w:r w:rsidR="00C9261F">
        <w:rPr>
          <w:rFonts w:cs="Times New Roman"/>
          <w:szCs w:val="24"/>
        </w:rPr>
        <w:t xml:space="preserve"> mapped these across the region</w:t>
      </w:r>
      <w:r w:rsidRPr="00BF00C4">
        <w:rPr>
          <w:rFonts w:cs="Times New Roman"/>
          <w:szCs w:val="24"/>
        </w:rPr>
        <w:t xml:space="preserve">.  </w:t>
      </w:r>
      <w:r w:rsidR="00C46E78">
        <w:rPr>
          <w:rFonts w:cs="Times New Roman"/>
          <w:color w:val="333333"/>
          <w:szCs w:val="24"/>
          <w:shd w:val="clear" w:color="auto" w:fill="FFFFFF"/>
        </w:rPr>
        <w:t>For analyses of performance in capturing spatial variation, we used</w:t>
      </w:r>
      <w:r w:rsidR="00F9219C" w:rsidRPr="00BF00C4">
        <w:rPr>
          <w:rFonts w:cs="Times New Roman"/>
          <w:color w:val="333333"/>
          <w:szCs w:val="24"/>
          <w:shd w:val="clear" w:color="auto" w:fill="FFFFFF"/>
        </w:rPr>
        <w:t xml:space="preserve"> </w:t>
      </w:r>
      <w:r w:rsidR="00107F1F">
        <w:rPr>
          <w:rFonts w:cs="Times New Roman"/>
          <w:color w:val="333333"/>
          <w:szCs w:val="24"/>
          <w:shd w:val="clear" w:color="auto" w:fill="FFFFFF"/>
        </w:rPr>
        <w:t xml:space="preserve">in situ </w:t>
      </w:r>
      <w:r w:rsidR="00F9219C" w:rsidRPr="00BF00C4">
        <w:rPr>
          <w:rFonts w:cs="Times New Roman"/>
          <w:color w:val="333333"/>
          <w:szCs w:val="24"/>
          <w:shd w:val="clear" w:color="auto" w:fill="FFFFFF"/>
        </w:rPr>
        <w:t>data for 3</w:t>
      </w:r>
      <w:r w:rsidR="00E053E7">
        <w:rPr>
          <w:rFonts w:cs="Times New Roman"/>
          <w:color w:val="333333"/>
          <w:szCs w:val="24"/>
          <w:shd w:val="clear" w:color="auto" w:fill="FFFFFF"/>
        </w:rPr>
        <w:t>2</w:t>
      </w:r>
      <w:r w:rsidR="00F9219C" w:rsidRPr="00BF00C4">
        <w:rPr>
          <w:rFonts w:cs="Times New Roman"/>
          <w:color w:val="333333"/>
          <w:szCs w:val="24"/>
          <w:shd w:val="clear" w:color="auto" w:fill="FFFFFF"/>
        </w:rPr>
        <w:t xml:space="preserve"> sites </w:t>
      </w:r>
      <w:r w:rsidR="00C46E78">
        <w:rPr>
          <w:rFonts w:cs="Times New Roman"/>
          <w:color w:val="333333"/>
          <w:szCs w:val="24"/>
          <w:shd w:val="clear" w:color="auto" w:fill="FFFFFF"/>
        </w:rPr>
        <w:t xml:space="preserve">each </w:t>
      </w:r>
      <w:r w:rsidR="00F9219C" w:rsidRPr="00BF00C4">
        <w:rPr>
          <w:rFonts w:cs="Times New Roman"/>
          <w:color w:val="333333"/>
          <w:szCs w:val="24"/>
          <w:shd w:val="clear" w:color="auto" w:fill="FFFFFF"/>
        </w:rPr>
        <w:t xml:space="preserve">having </w:t>
      </w:r>
      <w:r w:rsidR="00C2552B">
        <w:rPr>
          <w:rFonts w:cs="Times New Roman"/>
          <w:color w:val="333333"/>
          <w:szCs w:val="24"/>
          <w:shd w:val="clear" w:color="auto" w:fill="FFFFFF"/>
        </w:rPr>
        <w:t>30</w:t>
      </w:r>
      <w:r w:rsidR="00F9219C" w:rsidRPr="00BF00C4">
        <w:rPr>
          <w:rFonts w:cs="Times New Roman"/>
          <w:color w:val="333333"/>
          <w:szCs w:val="24"/>
          <w:shd w:val="clear" w:color="auto" w:fill="FFFFFF"/>
        </w:rPr>
        <w:t xml:space="preserve"> or more complete years of data during 1970-2016</w:t>
      </w:r>
      <w:ins w:id="81" w:author="Vicente Vasquez" w:date="2024-09-19T10:36:00Z" w16du:dateUtc="2024-09-19T14:36:00Z">
        <w:r w:rsidR="00797766">
          <w:rPr>
            <w:rFonts w:cs="Times New Roman"/>
            <w:color w:val="333333"/>
            <w:szCs w:val="24"/>
            <w:shd w:val="clear" w:color="auto" w:fill="FFFFFF"/>
          </w:rPr>
          <w:t xml:space="preserve"> (Figure 1)</w:t>
        </w:r>
      </w:ins>
      <w:r w:rsidR="00F9219C" w:rsidRPr="00BF00C4">
        <w:rPr>
          <w:rFonts w:cs="Times New Roman"/>
          <w:color w:val="333333"/>
          <w:szCs w:val="24"/>
          <w:shd w:val="clear" w:color="auto" w:fill="FFFFFF"/>
        </w:rPr>
        <w:t xml:space="preserve">.  </w:t>
      </w:r>
      <w:r w:rsidR="00C9261F">
        <w:rPr>
          <w:rFonts w:cs="Times New Roman"/>
          <w:color w:val="333333"/>
          <w:szCs w:val="24"/>
          <w:shd w:val="clear" w:color="auto" w:fill="FFFFFF"/>
        </w:rPr>
        <w:t>W</w:t>
      </w:r>
      <w:r w:rsidR="00C9261F" w:rsidRPr="00C9261F">
        <w:rPr>
          <w:rFonts w:cs="Times New Roman"/>
          <w:color w:val="333333"/>
          <w:szCs w:val="24"/>
          <w:shd w:val="clear" w:color="auto" w:fill="FFFFFF"/>
        </w:rPr>
        <w:t xml:space="preserve">e </w:t>
      </w:r>
      <w:r w:rsidR="00C9261F">
        <w:rPr>
          <w:rFonts w:cs="Times New Roman"/>
          <w:color w:val="333333"/>
          <w:szCs w:val="24"/>
          <w:shd w:val="clear" w:color="auto" w:fill="FFFFFF"/>
        </w:rPr>
        <w:t xml:space="preserve">used </w:t>
      </w:r>
      <w:r w:rsidR="00107F1F">
        <w:rPr>
          <w:rFonts w:cs="Times New Roman"/>
          <w:color w:val="333333"/>
          <w:szCs w:val="24"/>
          <w:shd w:val="clear" w:color="auto" w:fill="FFFFFF"/>
        </w:rPr>
        <w:t xml:space="preserve">gridded </w:t>
      </w:r>
      <w:r w:rsidR="00C9261F">
        <w:rPr>
          <w:rFonts w:cs="Times New Roman"/>
          <w:color w:val="333333"/>
          <w:szCs w:val="24"/>
          <w:shd w:val="clear" w:color="auto" w:fill="FFFFFF"/>
        </w:rPr>
        <w:t>data for</w:t>
      </w:r>
      <w:r w:rsidR="00C9261F" w:rsidRPr="00C9261F">
        <w:rPr>
          <w:rFonts w:cs="Times New Roman"/>
          <w:color w:val="333333"/>
          <w:szCs w:val="24"/>
          <w:shd w:val="clear" w:color="auto" w:fill="FFFFFF"/>
        </w:rPr>
        <w:t xml:space="preserve"> the raster cells </w:t>
      </w:r>
      <w:r w:rsidR="00C9261F">
        <w:rPr>
          <w:rFonts w:cs="Times New Roman"/>
          <w:color w:val="333333"/>
          <w:szCs w:val="24"/>
          <w:shd w:val="clear" w:color="auto" w:fill="FFFFFF"/>
        </w:rPr>
        <w:t>including</w:t>
      </w:r>
      <w:r w:rsidR="00C9261F" w:rsidRPr="00C9261F">
        <w:rPr>
          <w:rFonts w:cs="Times New Roman"/>
          <w:color w:val="333333"/>
          <w:szCs w:val="24"/>
          <w:shd w:val="clear" w:color="auto" w:fill="FFFFFF"/>
        </w:rPr>
        <w:t xml:space="preserve"> the ground station location</w:t>
      </w:r>
      <w:r w:rsidR="00C46E78">
        <w:rPr>
          <w:rFonts w:cs="Times New Roman"/>
          <w:color w:val="333333"/>
          <w:szCs w:val="24"/>
          <w:shd w:val="clear" w:color="auto" w:fill="FFFFFF"/>
        </w:rPr>
        <w:t>s</w:t>
      </w:r>
      <w:r w:rsidR="00C9261F" w:rsidRPr="00C9261F">
        <w:rPr>
          <w:rFonts w:cs="Times New Roman"/>
          <w:color w:val="333333"/>
          <w:szCs w:val="24"/>
          <w:shd w:val="clear" w:color="auto" w:fill="FFFFFF"/>
        </w:rPr>
        <w:t xml:space="preserve">, or the closest non-null values.  (Some stations fell within grid cells that were largely water, which had null values in some </w:t>
      </w:r>
      <w:r w:rsidR="00107F1F" w:rsidRPr="00107F1F">
        <w:rPr>
          <w:rFonts w:cs="Times New Roman"/>
          <w:color w:val="333333"/>
          <w:szCs w:val="24"/>
          <w:shd w:val="clear" w:color="auto" w:fill="FFFFFF"/>
        </w:rPr>
        <w:t xml:space="preserve">gridded </w:t>
      </w:r>
      <w:r w:rsidR="00C9261F" w:rsidRPr="00C9261F">
        <w:rPr>
          <w:rFonts w:cs="Times New Roman"/>
          <w:color w:val="333333"/>
          <w:szCs w:val="24"/>
          <w:shd w:val="clear" w:color="auto" w:fill="FFFFFF"/>
        </w:rPr>
        <w:t xml:space="preserve">datasets.)  </w:t>
      </w:r>
      <w:r w:rsidR="00C9261F">
        <w:rPr>
          <w:rFonts w:cs="Times New Roman"/>
          <w:color w:val="333333"/>
          <w:szCs w:val="24"/>
          <w:shd w:val="clear" w:color="auto" w:fill="FFFFFF"/>
        </w:rPr>
        <w:t xml:space="preserve">We gap-filled the ground station time series of annual precipitation and January to April precipitation.  </w:t>
      </w:r>
      <w:r w:rsidR="00C9261F" w:rsidRPr="00C9261F">
        <w:rPr>
          <w:rFonts w:cs="Times New Roman"/>
          <w:color w:val="333333"/>
          <w:szCs w:val="24"/>
          <w:shd w:val="clear" w:color="auto" w:fill="FFFFFF"/>
        </w:rPr>
        <w:t>Specifically, for each response variable (annual precipitation, January to April precipitation), we fit linear mixed models with random effects for year and fixed effects for site</w:t>
      </w:r>
      <w:r w:rsidR="00C9261F">
        <w:rPr>
          <w:rFonts w:cs="Times New Roman"/>
          <w:color w:val="333333"/>
          <w:szCs w:val="24"/>
          <w:shd w:val="clear" w:color="auto" w:fill="FFFFFF"/>
        </w:rPr>
        <w:t>,</w:t>
      </w:r>
      <w:r w:rsidR="00DE70CD" w:rsidRPr="00DE70CD">
        <w:t xml:space="preserve"> </w:t>
      </w:r>
      <w:r w:rsidR="00DE70CD" w:rsidRPr="00DE70CD">
        <w:rPr>
          <w:rFonts w:cs="Times New Roman"/>
          <w:color w:val="333333"/>
          <w:szCs w:val="24"/>
          <w:shd w:val="clear" w:color="auto" w:fill="FFFFFF"/>
        </w:rPr>
        <w:t>using data from the entire historical record</w:t>
      </w:r>
      <w:r w:rsidR="00DE70CD">
        <w:rPr>
          <w:rFonts w:cs="Times New Roman"/>
          <w:color w:val="333333"/>
          <w:szCs w:val="24"/>
          <w:shd w:val="clear" w:color="auto" w:fill="FFFFFF"/>
        </w:rPr>
        <w:t>, and only</w:t>
      </w:r>
      <w:r w:rsidR="00DE70CD" w:rsidRPr="00DE70CD">
        <w:rPr>
          <w:rFonts w:cs="Times New Roman"/>
          <w:color w:val="333333"/>
          <w:szCs w:val="24"/>
          <w:shd w:val="clear" w:color="auto" w:fill="FFFFFF"/>
        </w:rPr>
        <w:t xml:space="preserve"> </w:t>
      </w:r>
      <w:r w:rsidR="00DE70CD">
        <w:rPr>
          <w:rFonts w:cs="Times New Roman"/>
          <w:color w:val="333333"/>
          <w:szCs w:val="24"/>
          <w:shd w:val="clear" w:color="auto" w:fill="FFFFFF"/>
        </w:rPr>
        <w:t xml:space="preserve">including </w:t>
      </w:r>
      <w:r w:rsidR="00DE70CD" w:rsidRPr="00DE70CD">
        <w:rPr>
          <w:rFonts w:cs="Times New Roman"/>
          <w:color w:val="333333"/>
          <w:szCs w:val="24"/>
          <w:shd w:val="clear" w:color="auto" w:fill="FFFFFF"/>
        </w:rPr>
        <w:t xml:space="preserve">site-year combinations </w:t>
      </w:r>
      <w:r w:rsidR="00DE70CD">
        <w:rPr>
          <w:rFonts w:cs="Times New Roman"/>
          <w:color w:val="333333"/>
          <w:szCs w:val="24"/>
          <w:shd w:val="clear" w:color="auto" w:fill="FFFFFF"/>
        </w:rPr>
        <w:t>with 12 months of data</w:t>
      </w:r>
      <w:r w:rsidR="00DE70CD" w:rsidRPr="00DE70CD">
        <w:rPr>
          <w:rFonts w:cs="Times New Roman"/>
          <w:color w:val="333333"/>
          <w:szCs w:val="24"/>
          <w:shd w:val="clear" w:color="auto" w:fill="FFFFFF"/>
        </w:rPr>
        <w:t>.</w:t>
      </w:r>
    </w:p>
    <w:p w14:paraId="499C7377" w14:textId="159B3478" w:rsidR="00EA2A35" w:rsidRPr="00EA2A35" w:rsidRDefault="00E053E7" w:rsidP="00E053E7">
      <w:pPr>
        <w:spacing w:line="480" w:lineRule="auto"/>
        <w:rPr>
          <w:rFonts w:eastAsiaTheme="minorEastAsia" w:cs="Times New Roman"/>
          <w:color w:val="333333"/>
          <w:szCs w:val="24"/>
          <w:shd w:val="clear" w:color="auto" w:fill="FFFFFF"/>
        </w:rPr>
      </w:pPr>
      <m:oMathPara>
        <m:oMath>
          <m:r>
            <w:rPr>
              <w:rFonts w:ascii="Cambria Math" w:eastAsiaTheme="minorEastAsia" w:hAnsi="Cambria Math" w:cs="Times New Roman"/>
              <w:color w:val="333333"/>
              <w:szCs w:val="24"/>
              <w:shd w:val="clear" w:color="auto" w:fill="FFFFFF"/>
            </w:rPr>
            <m:t xml:space="preserve">       </m:t>
          </m:r>
          <m:d>
            <m:dPr>
              <m:ctrlPr>
                <w:rPr>
                  <w:rFonts w:ascii="Cambria Math" w:eastAsiaTheme="minorEastAsia" w:hAnsi="Cambria Math" w:cs="Times New Roman"/>
                  <w:i/>
                  <w:color w:val="333333"/>
                  <w:szCs w:val="24"/>
                  <w:shd w:val="clear" w:color="auto" w:fill="FFFFFF"/>
                </w:rPr>
              </m:ctrlPr>
            </m:dPr>
            <m:e>
              <m:r>
                <w:rPr>
                  <w:rFonts w:ascii="Cambria Math" w:eastAsiaTheme="minorEastAsia" w:hAnsi="Cambria Math" w:cs="Times New Roman"/>
                  <w:color w:val="333333"/>
                  <w:szCs w:val="24"/>
                  <w:shd w:val="clear" w:color="auto" w:fill="FFFFFF"/>
                </w:rPr>
                <m:t>1</m:t>
              </m:r>
            </m:e>
          </m:d>
          <m:r>
            <w:rPr>
              <w:rFonts w:ascii="Cambria Math" w:eastAsiaTheme="minorEastAsia" w:hAnsi="Cambria Math" w:cs="Times New Roman"/>
              <w:color w:val="333333"/>
              <w:szCs w:val="24"/>
              <w:shd w:val="clear" w:color="auto" w:fill="FFFFFF"/>
            </w:rPr>
            <m:t xml:space="preserve">  </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annualPrecip</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β</m:t>
              </m:r>
            </m:e>
            <m:sub>
              <m:r>
                <w:rPr>
                  <w:rFonts w:ascii="Cambria Math" w:hAnsi="Cambria Math" w:cs="Times New Roman"/>
                  <w:color w:val="333333"/>
                  <w:szCs w:val="24"/>
                  <w:shd w:val="clear" w:color="auto" w:fill="FFFFFF"/>
                </w:rPr>
                <m:t>0</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β</m:t>
              </m:r>
            </m:e>
            <m:sub>
              <m:r>
                <w:rPr>
                  <w:rFonts w:ascii="Cambria Math" w:hAnsi="Cambria Math" w:cs="Times New Roman"/>
                  <w:color w:val="333333"/>
                  <w:szCs w:val="24"/>
                  <w:shd w:val="clear" w:color="auto" w:fill="FFFFFF"/>
                </w:rPr>
                <m:t>1</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site</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uyear</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ϵ</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oMath>
      </m:oMathPara>
    </w:p>
    <w:p w14:paraId="205653DD" w14:textId="00F741FF" w:rsidR="00EA2A35" w:rsidRDefault="00EA2A35" w:rsidP="00EA2A35">
      <w:pPr>
        <w:spacing w:line="480" w:lineRule="auto"/>
        <w:ind w:firstLine="720"/>
        <w:rPr>
          <w:rFonts w:cs="Times New Roman"/>
          <w:color w:val="333333"/>
          <w:szCs w:val="24"/>
          <w:shd w:val="clear" w:color="auto" w:fill="FFFFFF"/>
        </w:rPr>
      </w:pPr>
      <w:r>
        <w:rPr>
          <w:rFonts w:eastAsiaTheme="minorEastAsia" w:cs="Times New Roman"/>
          <w:color w:val="333333"/>
          <w:szCs w:val="24"/>
          <w:shd w:val="clear" w:color="auto" w:fill="FFFFFF"/>
        </w:rPr>
        <w:tab/>
        <w:t xml:space="preserve">              </w:t>
      </w:r>
      <m:oMath>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 xml:space="preserve"> </m:t>
            </m:r>
            <m:d>
              <m:dPr>
                <m:ctrlPr>
                  <w:rPr>
                    <w:rFonts w:ascii="Cambria Math" w:hAnsi="Cambria Math" w:cs="Times New Roman"/>
                    <w:i/>
                    <w:color w:val="333333"/>
                    <w:szCs w:val="24"/>
                    <w:shd w:val="clear" w:color="auto" w:fill="FFFFFF"/>
                  </w:rPr>
                </m:ctrlPr>
              </m:dPr>
              <m:e>
                <m:r>
                  <w:rPr>
                    <w:rFonts w:ascii="Cambria Math" w:hAnsi="Cambria Math" w:cs="Times New Roman"/>
                    <w:color w:val="333333"/>
                    <w:szCs w:val="24"/>
                    <w:shd w:val="clear" w:color="auto" w:fill="FFFFFF"/>
                  </w:rPr>
                  <m:t>2</m:t>
                </m:r>
              </m:e>
            </m:d>
            <m:r>
              <w:rPr>
                <w:rFonts w:ascii="Cambria Math" w:hAnsi="Cambria Math" w:cs="Times New Roman"/>
                <w:color w:val="333333"/>
                <w:szCs w:val="24"/>
                <w:shd w:val="clear" w:color="auto" w:fill="FFFFFF"/>
              </w:rPr>
              <m:t xml:space="preserve"> </m:t>
            </m:r>
            <m:r>
              <w:rPr>
                <w:rFonts w:ascii="Cambria Math" w:hAnsi="Cambria Math" w:cs="Times New Roman"/>
                <w:color w:val="333333"/>
                <w:szCs w:val="24"/>
                <w:shd w:val="clear" w:color="auto" w:fill="FFFFFF"/>
              </w:rPr>
              <m:t>jfma</m:t>
            </m:r>
            <m:r>
              <w:rPr>
                <w:rFonts w:ascii="Cambria Math" w:hAnsi="Cambria Math" w:cs="Times New Roman"/>
                <w:color w:val="333333"/>
                <w:szCs w:val="24"/>
                <w:shd w:val="clear" w:color="auto" w:fill="FFFFFF"/>
              </w:rPr>
              <m:t>Precip</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​=β0​+β1​⋅</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site</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uyear</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ϵ</m:t>
            </m:r>
          </m:e>
          <m:sub>
            <m:r>
              <w:rPr>
                <w:rFonts w:ascii="Cambria Math" w:hAnsi="Cambria Math" w:cs="Times New Roman"/>
                <w:color w:val="333333"/>
                <w:szCs w:val="24"/>
                <w:shd w:val="clear" w:color="auto" w:fill="FFFFFF"/>
              </w:rPr>
              <m:t>i</m:t>
            </m:r>
          </m:sub>
        </m:sSub>
      </m:oMath>
    </w:p>
    <w:p w14:paraId="420863D5" w14:textId="432182A9" w:rsidR="00E053E7" w:rsidRPr="00E053E7" w:rsidRDefault="00E053E7" w:rsidP="00EA2A35">
      <w:pPr>
        <w:spacing w:line="480" w:lineRule="auto"/>
        <w:rPr>
          <w:rFonts w:cs="Times New Roman"/>
          <w:color w:val="333333"/>
          <w:szCs w:val="24"/>
          <w:shd w:val="clear" w:color="auto" w:fill="FFFFFF"/>
        </w:rPr>
      </w:pPr>
      <w:r>
        <w:rPr>
          <w:rFonts w:cs="Times New Roman"/>
          <w:color w:val="333333"/>
          <w:szCs w:val="24"/>
          <w:shd w:val="clear" w:color="auto" w:fill="FFFFFF"/>
        </w:rPr>
        <w:t xml:space="preserve">Where </w:t>
      </w:r>
      <w:r w:rsidRPr="00E053E7">
        <w:rPr>
          <w:rFonts w:cs="Times New Roman"/>
          <w:color w:val="333333"/>
          <w:szCs w:val="24"/>
          <w:shd w:val="clear" w:color="auto" w:fill="FFFFFF"/>
        </w:rPr>
        <w:t>β</w:t>
      </w:r>
      <w:r>
        <w:rPr>
          <w:rFonts w:cs="Times New Roman"/>
          <w:color w:val="333333"/>
          <w:szCs w:val="24"/>
          <w:shd w:val="clear" w:color="auto" w:fill="FFFFFF"/>
          <w:vertAlign w:val="subscript"/>
        </w:rPr>
        <w:t>0</w:t>
      </w:r>
      <w:r>
        <w:rPr>
          <w:rFonts w:cs="Times New Roman"/>
          <w:color w:val="333333"/>
          <w:szCs w:val="24"/>
          <w:shd w:val="clear" w:color="auto" w:fill="FFFFFF"/>
        </w:rPr>
        <w:t xml:space="preserve"> is the fixed effect, </w:t>
      </w:r>
      <w:r w:rsidRPr="00E053E7">
        <w:rPr>
          <w:rFonts w:cs="Times New Roman"/>
          <w:color w:val="333333"/>
          <w:szCs w:val="24"/>
          <w:shd w:val="clear" w:color="auto" w:fill="FFFFFF"/>
        </w:rPr>
        <w:t>β</w:t>
      </w:r>
      <w:r>
        <w:rPr>
          <w:rFonts w:cs="Times New Roman"/>
          <w:color w:val="333333"/>
          <w:szCs w:val="24"/>
          <w:shd w:val="clear" w:color="auto" w:fill="FFFFFF"/>
          <w:vertAlign w:val="subscript"/>
        </w:rPr>
        <w:t>1</w:t>
      </w:r>
      <w:r>
        <w:rPr>
          <w:rFonts w:cs="Times New Roman"/>
          <w:color w:val="333333"/>
          <w:szCs w:val="24"/>
          <w:shd w:val="clear" w:color="auto" w:fill="FFFFFF"/>
        </w:rPr>
        <w:t xml:space="preserve"> is the coefficient, </w:t>
      </w:r>
      <w:proofErr w:type="spellStart"/>
      <w:r>
        <w:rPr>
          <w:rFonts w:cs="Times New Roman"/>
          <w:color w:val="333333"/>
          <w:szCs w:val="24"/>
          <w:shd w:val="clear" w:color="auto" w:fill="FFFFFF"/>
        </w:rPr>
        <w:t>uyear</w:t>
      </w:r>
      <w:r>
        <w:rPr>
          <w:rFonts w:cs="Times New Roman"/>
          <w:color w:val="333333"/>
          <w:szCs w:val="24"/>
          <w:shd w:val="clear" w:color="auto" w:fill="FFFFFF"/>
          <w:vertAlign w:val="subscript"/>
        </w:rPr>
        <w:t>i</w:t>
      </w:r>
      <w:proofErr w:type="spellEnd"/>
      <w:r>
        <w:rPr>
          <w:rFonts w:cs="Times New Roman"/>
          <w:color w:val="333333"/>
          <w:szCs w:val="24"/>
          <w:shd w:val="clear" w:color="auto" w:fill="FFFFFF"/>
          <w:vertAlign w:val="subscript"/>
        </w:rPr>
        <w:t xml:space="preserve"> </w:t>
      </w:r>
      <w:r>
        <w:rPr>
          <w:rFonts w:cs="Times New Roman"/>
          <w:color w:val="333333"/>
          <w:szCs w:val="24"/>
          <w:shd w:val="clear" w:color="auto" w:fill="FFFFFF"/>
        </w:rPr>
        <w:t xml:space="preserve">is the random effect of year normally distributed with mean 0 and variance </w:t>
      </w:r>
      <m:oMath>
        <m:sSubSup>
          <m:sSubSupPr>
            <m:ctrlPr>
              <w:rPr>
                <w:rFonts w:ascii="Cambria Math" w:hAnsi="Cambria Math" w:cs="Times New Roman"/>
                <w:i/>
                <w:color w:val="333333"/>
                <w:szCs w:val="24"/>
                <w:shd w:val="clear" w:color="auto" w:fill="FFFFFF"/>
              </w:rPr>
            </m:ctrlPr>
          </m:sSubSupPr>
          <m:e>
            <m:r>
              <m:rPr>
                <m:sty m:val="p"/>
              </m:rPr>
              <w:rPr>
                <w:rFonts w:ascii="Cambria Math" w:hAnsi="Cambria Math" w:cs="Times New Roman"/>
                <w:color w:val="333333"/>
                <w:szCs w:val="24"/>
                <w:shd w:val="clear" w:color="auto" w:fill="FFFFFF"/>
              </w:rPr>
              <m:t xml:space="preserve"> </m:t>
            </m:r>
            <m:r>
              <w:rPr>
                <w:rFonts w:ascii="Cambria Math" w:hAnsi="Cambria Math" w:cs="Times New Roman"/>
                <w:color w:val="333333"/>
                <w:szCs w:val="24"/>
                <w:shd w:val="clear" w:color="auto" w:fill="FFFFFF"/>
              </w:rPr>
              <m:t>σ</m:t>
            </m:r>
          </m:e>
          <m:sub>
            <m:r>
              <w:rPr>
                <w:rFonts w:ascii="Cambria Math" w:hAnsi="Cambria Math" w:cs="Times New Roman"/>
                <w:color w:val="333333"/>
                <w:szCs w:val="24"/>
                <w:shd w:val="clear" w:color="auto" w:fill="FFFFFF"/>
              </w:rPr>
              <m:t>year</m:t>
            </m:r>
          </m:sub>
          <m:sup>
            <m:r>
              <w:rPr>
                <w:rFonts w:ascii="Cambria Math" w:hAnsi="Cambria Math" w:cs="Times New Roman"/>
                <w:color w:val="333333"/>
                <w:szCs w:val="24"/>
                <w:shd w:val="clear" w:color="auto" w:fill="FFFFFF"/>
              </w:rPr>
              <m:t>2</m:t>
            </m:r>
          </m:sup>
        </m:sSubSup>
      </m:oMath>
      <w:r>
        <w:rPr>
          <w:rFonts w:eastAsiaTheme="minorEastAsia" w:cs="Times New Roman"/>
          <w:color w:val="333333"/>
          <w:szCs w:val="24"/>
          <w:shd w:val="clear" w:color="auto" w:fill="FFFFFF"/>
        </w:rPr>
        <w:t xml:space="preserve">, and </w:t>
      </w:r>
      <m:oMath>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ϵ</m:t>
            </m:r>
          </m:e>
          <m:sub>
            <m:r>
              <w:rPr>
                <w:rFonts w:ascii="Cambria Math" w:hAnsi="Cambria Math" w:cs="Times New Roman"/>
                <w:color w:val="333333"/>
                <w:szCs w:val="24"/>
                <w:shd w:val="clear" w:color="auto" w:fill="FFFFFF"/>
              </w:rPr>
              <m:t>i</m:t>
            </m:r>
          </m:sub>
        </m:sSub>
      </m:oMath>
      <w:r>
        <w:rPr>
          <w:rFonts w:eastAsiaTheme="minorEastAsia" w:cs="Times New Roman"/>
          <w:color w:val="333333"/>
          <w:szCs w:val="24"/>
          <w:shd w:val="clear" w:color="auto" w:fill="FFFFFF"/>
        </w:rPr>
        <w:t xml:space="preserve"> is the residual error term. </w:t>
      </w:r>
    </w:p>
    <w:p w14:paraId="092FE5C1" w14:textId="47D8FECB" w:rsidR="00174612" w:rsidRDefault="00C9261F" w:rsidP="00EA2A35">
      <w:pPr>
        <w:spacing w:line="480" w:lineRule="auto"/>
        <w:rPr>
          <w:rFonts w:cs="Times New Roman"/>
          <w:color w:val="333333"/>
          <w:szCs w:val="24"/>
          <w:shd w:val="clear" w:color="auto" w:fill="FFFFFF"/>
        </w:rPr>
      </w:pPr>
      <w:r>
        <w:rPr>
          <w:rFonts w:cs="Times New Roman"/>
          <w:color w:val="333333"/>
          <w:szCs w:val="24"/>
          <w:shd w:val="clear" w:color="auto" w:fill="FFFFFF"/>
        </w:rPr>
        <w:t>We then u</w:t>
      </w:r>
      <w:r w:rsidRPr="00C9261F">
        <w:rPr>
          <w:rFonts w:cs="Times New Roman"/>
          <w:color w:val="333333"/>
          <w:szCs w:val="24"/>
          <w:shd w:val="clear" w:color="auto" w:fill="FFFFFF"/>
        </w:rPr>
        <w:t>sed the predictions of these models for missing site-year</w:t>
      </w:r>
      <w:r w:rsidR="00DE70CD">
        <w:rPr>
          <w:rFonts w:cs="Times New Roman"/>
          <w:color w:val="333333"/>
          <w:szCs w:val="24"/>
          <w:shd w:val="clear" w:color="auto" w:fill="FFFFFF"/>
        </w:rPr>
        <w:t xml:space="preserve"> combinations, </w:t>
      </w:r>
      <w:r w:rsidR="00DE70CD" w:rsidRPr="00DE70CD">
        <w:rPr>
          <w:rFonts w:cs="Times New Roman"/>
          <w:color w:val="333333"/>
          <w:szCs w:val="24"/>
          <w:shd w:val="clear" w:color="auto" w:fill="FFFFFF"/>
        </w:rPr>
        <w:t>resulting in a total of 138 gap-filled data points</w:t>
      </w:r>
      <w:r w:rsidR="00DE70CD">
        <w:rPr>
          <w:rFonts w:cs="Times New Roman"/>
          <w:color w:val="333333"/>
          <w:szCs w:val="24"/>
          <w:shd w:val="clear" w:color="auto" w:fill="FFFFFF"/>
        </w:rPr>
        <w:t>.</w:t>
      </w:r>
      <w:r>
        <w:rPr>
          <w:rFonts w:cs="Times New Roman"/>
          <w:color w:val="333333"/>
          <w:szCs w:val="24"/>
          <w:shd w:val="clear" w:color="auto" w:fill="FFFFFF"/>
        </w:rPr>
        <w:t xml:space="preserve"> </w:t>
      </w:r>
      <w:r w:rsidRPr="00C9261F">
        <w:rPr>
          <w:rFonts w:cs="Times New Roman"/>
          <w:color w:val="333333"/>
          <w:szCs w:val="24"/>
          <w:shd w:val="clear" w:color="auto" w:fill="FFFFFF"/>
        </w:rPr>
        <w:t xml:space="preserve">For each </w:t>
      </w:r>
      <w:r w:rsidR="00107F1F" w:rsidRPr="00107F1F">
        <w:rPr>
          <w:rFonts w:cs="Times New Roman"/>
          <w:color w:val="333333"/>
          <w:szCs w:val="24"/>
          <w:shd w:val="clear" w:color="auto" w:fill="FFFFFF"/>
        </w:rPr>
        <w:t xml:space="preserve">gridded </w:t>
      </w:r>
      <w:r w:rsidRPr="00C9261F">
        <w:rPr>
          <w:rFonts w:cs="Times New Roman"/>
          <w:color w:val="333333"/>
          <w:szCs w:val="24"/>
          <w:shd w:val="clear" w:color="auto" w:fill="FFFFFF"/>
        </w:rPr>
        <w:t xml:space="preserve">dataset, we calculated the </w:t>
      </w:r>
      <w:r w:rsidR="000224CA">
        <w:rPr>
          <w:rFonts w:cs="Times New Roman"/>
          <w:color w:val="333333"/>
          <w:szCs w:val="24"/>
          <w:shd w:val="clear" w:color="auto" w:fill="FFFFFF"/>
        </w:rPr>
        <w:t xml:space="preserve">observed mean </w:t>
      </w:r>
      <w:r w:rsidRPr="00C9261F">
        <w:rPr>
          <w:rFonts w:cs="Times New Roman"/>
          <w:color w:val="333333"/>
          <w:szCs w:val="24"/>
          <w:shd w:val="clear" w:color="auto" w:fill="FFFFFF"/>
        </w:rPr>
        <w:t>annual precipitation and</w:t>
      </w:r>
      <w:r w:rsidR="000224CA">
        <w:rPr>
          <w:rFonts w:cs="Times New Roman"/>
          <w:color w:val="333333"/>
          <w:szCs w:val="24"/>
          <w:shd w:val="clear" w:color="auto" w:fill="FFFFFF"/>
        </w:rPr>
        <w:t xml:space="preserve"> mean</w:t>
      </w:r>
      <w:r w:rsidRPr="00C9261F">
        <w:rPr>
          <w:rFonts w:cs="Times New Roman"/>
          <w:color w:val="333333"/>
          <w:szCs w:val="24"/>
          <w:shd w:val="clear" w:color="auto" w:fill="FFFFFF"/>
        </w:rPr>
        <w:t xml:space="preserve"> Jan</w:t>
      </w:r>
      <w:r w:rsidR="000224CA">
        <w:rPr>
          <w:rFonts w:cs="Times New Roman"/>
          <w:color w:val="333333"/>
          <w:szCs w:val="24"/>
          <w:shd w:val="clear" w:color="auto" w:fill="FFFFFF"/>
        </w:rPr>
        <w:t>uary</w:t>
      </w:r>
      <w:r w:rsidRPr="00C9261F">
        <w:rPr>
          <w:rFonts w:cs="Times New Roman"/>
          <w:color w:val="333333"/>
          <w:szCs w:val="24"/>
          <w:shd w:val="clear" w:color="auto" w:fill="FFFFFF"/>
        </w:rPr>
        <w:t xml:space="preserve"> to April precipitation for each ground station</w:t>
      </w:r>
      <w:r>
        <w:rPr>
          <w:rFonts w:cs="Times New Roman"/>
          <w:color w:val="333333"/>
          <w:szCs w:val="24"/>
          <w:shd w:val="clear" w:color="auto" w:fill="FFFFFF"/>
        </w:rPr>
        <w:t xml:space="preserve"> from the gap-filled data</w:t>
      </w:r>
      <w:r w:rsidRPr="00C9261F">
        <w:rPr>
          <w:rFonts w:cs="Times New Roman"/>
          <w:color w:val="333333"/>
          <w:szCs w:val="24"/>
          <w:shd w:val="clear" w:color="auto" w:fill="FFFFFF"/>
        </w:rPr>
        <w:t xml:space="preserve">, restricting to the </w:t>
      </w:r>
      <w:ins w:id="82" w:author="Vicente Vasquez" w:date="2024-09-19T10:21:00Z" w16du:dateUtc="2024-09-19T14:21:00Z">
        <w:r w:rsidR="00333AA4">
          <w:rPr>
            <w:rFonts w:cs="Times New Roman"/>
            <w:color w:val="333333"/>
            <w:szCs w:val="24"/>
            <w:shd w:val="clear" w:color="auto" w:fill="FFFFFF"/>
          </w:rPr>
          <w:t>temporal extent of each</w:t>
        </w:r>
      </w:ins>
      <w:del w:id="83" w:author="Vicente Vasquez" w:date="2024-09-19T10:21:00Z" w16du:dateUtc="2024-09-19T14:21:00Z">
        <w:r w:rsidRPr="00C9261F" w:rsidDel="00333AA4">
          <w:rPr>
            <w:rFonts w:cs="Times New Roman"/>
            <w:color w:val="333333"/>
            <w:szCs w:val="24"/>
            <w:shd w:val="clear" w:color="auto" w:fill="FFFFFF"/>
          </w:rPr>
          <w:delText xml:space="preserve">years </w:delText>
        </w:r>
        <w:r w:rsidR="000224CA" w:rsidDel="00333AA4">
          <w:rPr>
            <w:rFonts w:cs="Times New Roman"/>
            <w:color w:val="333333"/>
            <w:szCs w:val="24"/>
            <w:shd w:val="clear" w:color="auto" w:fill="FFFFFF"/>
          </w:rPr>
          <w:delText xml:space="preserve">included in that </w:delText>
        </w:r>
      </w:del>
      <w:ins w:id="84" w:author="Vicente Vasquez" w:date="2024-09-19T10:22:00Z" w16du:dateUtc="2024-09-19T14:22:00Z">
        <w:r w:rsidR="00333AA4">
          <w:rPr>
            <w:rFonts w:cs="Times New Roman"/>
            <w:color w:val="333333"/>
            <w:szCs w:val="24"/>
            <w:shd w:val="clear" w:color="auto" w:fill="FFFFFF"/>
          </w:rPr>
          <w:t xml:space="preserve"> </w:t>
        </w:r>
      </w:ins>
      <w:r w:rsidR="00107F1F" w:rsidRPr="00107F1F">
        <w:rPr>
          <w:rFonts w:cs="Times New Roman"/>
          <w:color w:val="333333"/>
          <w:szCs w:val="24"/>
          <w:shd w:val="clear" w:color="auto" w:fill="FFFFFF"/>
        </w:rPr>
        <w:t xml:space="preserve">gridded </w:t>
      </w:r>
      <w:r w:rsidR="000224CA">
        <w:rPr>
          <w:rFonts w:cs="Times New Roman"/>
          <w:color w:val="333333"/>
          <w:szCs w:val="24"/>
          <w:shd w:val="clear" w:color="auto" w:fill="FFFFFF"/>
        </w:rPr>
        <w:t>dataset</w:t>
      </w:r>
      <w:r w:rsidRPr="00C9261F">
        <w:rPr>
          <w:rFonts w:cs="Times New Roman"/>
          <w:color w:val="333333"/>
          <w:szCs w:val="24"/>
          <w:shd w:val="clear" w:color="auto" w:fill="FFFFFF"/>
        </w:rPr>
        <w:t>.</w:t>
      </w:r>
      <w:r w:rsidR="006871EE">
        <w:rPr>
          <w:rFonts w:cs="Times New Roman"/>
          <w:color w:val="333333"/>
          <w:szCs w:val="24"/>
          <w:shd w:val="clear" w:color="auto" w:fill="FFFFFF"/>
        </w:rPr>
        <w:t xml:space="preserve"> </w:t>
      </w:r>
      <w:r w:rsidR="000224CA">
        <w:rPr>
          <w:rFonts w:cs="Times New Roman"/>
          <w:color w:val="333333"/>
          <w:szCs w:val="24"/>
          <w:shd w:val="clear" w:color="auto" w:fill="FFFFFF"/>
        </w:rPr>
        <w:t xml:space="preserve">We </w:t>
      </w:r>
      <w:r w:rsidR="00C46E78" w:rsidRPr="00DE70CD">
        <w:rPr>
          <w:rFonts w:cs="Times New Roman"/>
          <w:color w:val="333333"/>
          <w:szCs w:val="24"/>
          <w:shd w:val="clear" w:color="auto" w:fill="FFFFFF"/>
        </w:rPr>
        <w:t>evaluated</w:t>
      </w:r>
      <w:r w:rsidR="000224CA">
        <w:rPr>
          <w:rFonts w:cs="Times New Roman"/>
          <w:color w:val="333333"/>
          <w:szCs w:val="24"/>
          <w:shd w:val="clear" w:color="auto" w:fill="FFFFFF"/>
        </w:rPr>
        <w:t xml:space="preserve"> the performance of each </w:t>
      </w:r>
      <w:r w:rsidR="00107F1F" w:rsidRPr="00107F1F">
        <w:rPr>
          <w:rFonts w:cs="Times New Roman"/>
          <w:color w:val="333333"/>
          <w:szCs w:val="24"/>
          <w:shd w:val="clear" w:color="auto" w:fill="FFFFFF"/>
        </w:rPr>
        <w:t xml:space="preserve">gridded </w:t>
      </w:r>
      <w:r w:rsidR="000224CA">
        <w:rPr>
          <w:rFonts w:cs="Times New Roman"/>
          <w:color w:val="333333"/>
          <w:szCs w:val="24"/>
          <w:shd w:val="clear" w:color="auto" w:fill="FFFFFF"/>
        </w:rPr>
        <w:t>dataset</w:t>
      </w:r>
      <w:r w:rsidR="00C46E78">
        <w:rPr>
          <w:rFonts w:cs="Times New Roman"/>
          <w:color w:val="333333"/>
          <w:szCs w:val="24"/>
          <w:shd w:val="clear" w:color="auto" w:fill="FFFFFF"/>
        </w:rPr>
        <w:t xml:space="preserve"> in capturing spatial variation in</w:t>
      </w:r>
      <w:r w:rsidR="000224CA">
        <w:rPr>
          <w:rFonts w:cs="Times New Roman"/>
          <w:color w:val="333333"/>
          <w:szCs w:val="24"/>
          <w:shd w:val="clear" w:color="auto" w:fill="FFFFFF"/>
        </w:rPr>
        <w:t xml:space="preserve"> each </w:t>
      </w:r>
      <w:r w:rsidR="00F9219C" w:rsidRPr="00BF00C4">
        <w:rPr>
          <w:rFonts w:cs="Times New Roman"/>
          <w:color w:val="333333"/>
          <w:szCs w:val="24"/>
          <w:shd w:val="clear" w:color="auto" w:fill="FFFFFF"/>
        </w:rPr>
        <w:t>response variable</w:t>
      </w:r>
      <w:r w:rsidR="000224CA">
        <w:rPr>
          <w:rFonts w:cs="Times New Roman"/>
          <w:color w:val="333333"/>
          <w:szCs w:val="24"/>
          <w:shd w:val="clear" w:color="auto" w:fill="FFFFFF"/>
        </w:rPr>
        <w:t xml:space="preserve"> using scatterplots, linear regressions (for predicting the </w:t>
      </w:r>
      <w:r w:rsidR="00107F1F">
        <w:rPr>
          <w:rFonts w:cs="Times New Roman"/>
          <w:color w:val="333333"/>
          <w:szCs w:val="24"/>
          <w:shd w:val="clear" w:color="auto" w:fill="FFFFFF"/>
        </w:rPr>
        <w:t>in</w:t>
      </w:r>
      <w:r w:rsidR="00D60D35">
        <w:rPr>
          <w:rFonts w:cs="Times New Roman"/>
          <w:color w:val="333333"/>
          <w:szCs w:val="24"/>
          <w:shd w:val="clear" w:color="auto" w:fill="FFFFFF"/>
        </w:rPr>
        <w:t>-</w:t>
      </w:r>
      <w:r w:rsidR="00107F1F">
        <w:rPr>
          <w:rFonts w:cs="Times New Roman"/>
          <w:color w:val="333333"/>
          <w:szCs w:val="24"/>
          <w:shd w:val="clear" w:color="auto" w:fill="FFFFFF"/>
        </w:rPr>
        <w:t xml:space="preserve">situ </w:t>
      </w:r>
      <w:r w:rsidR="000224CA">
        <w:rPr>
          <w:rFonts w:cs="Times New Roman"/>
          <w:color w:val="333333"/>
          <w:szCs w:val="24"/>
          <w:shd w:val="clear" w:color="auto" w:fill="FFFFFF"/>
        </w:rPr>
        <w:t xml:space="preserve">data from the </w:t>
      </w:r>
      <w:r w:rsidR="00107F1F" w:rsidRPr="00107F1F">
        <w:rPr>
          <w:rFonts w:cs="Times New Roman"/>
          <w:color w:val="333333"/>
          <w:szCs w:val="24"/>
          <w:shd w:val="clear" w:color="auto" w:fill="FFFFFF"/>
        </w:rPr>
        <w:t xml:space="preserve">gridded </w:t>
      </w:r>
      <w:r w:rsidR="000224CA">
        <w:rPr>
          <w:rFonts w:cs="Times New Roman"/>
          <w:color w:val="333333"/>
          <w:szCs w:val="24"/>
          <w:shd w:val="clear" w:color="auto" w:fill="FFFFFF"/>
        </w:rPr>
        <w:t>data), and t</w:t>
      </w:r>
      <w:r w:rsidR="00F9219C" w:rsidRPr="00BF00C4">
        <w:rPr>
          <w:rFonts w:cs="Times New Roman"/>
          <w:color w:val="333333"/>
          <w:szCs w:val="24"/>
          <w:shd w:val="clear" w:color="auto" w:fill="FFFFFF"/>
        </w:rPr>
        <w:t xml:space="preserve">he following metrics: </w:t>
      </w:r>
      <w:r w:rsidR="00002E65" w:rsidRPr="00BF00C4">
        <w:rPr>
          <w:rFonts w:cs="Times New Roman"/>
          <w:color w:val="333333"/>
          <w:szCs w:val="24"/>
          <w:shd w:val="clear" w:color="auto" w:fill="FFFFFF"/>
        </w:rPr>
        <w:t>the Pearson correlation coefficient, root mean square error</w:t>
      </w:r>
      <w:r w:rsidR="00F9219C" w:rsidRPr="00BF00C4">
        <w:rPr>
          <w:rFonts w:cs="Times New Roman"/>
          <w:color w:val="333333"/>
          <w:szCs w:val="24"/>
          <w:shd w:val="clear" w:color="auto" w:fill="FFFFFF"/>
        </w:rPr>
        <w:t xml:space="preserve"> (RMSE)</w:t>
      </w:r>
      <w:r w:rsidR="00002E65" w:rsidRPr="00BF00C4">
        <w:rPr>
          <w:rFonts w:cs="Times New Roman"/>
          <w:color w:val="333333"/>
          <w:szCs w:val="24"/>
          <w:shd w:val="clear" w:color="auto" w:fill="FFFFFF"/>
        </w:rPr>
        <w:t>, mean absolute error (MAE) and mean bias</w:t>
      </w:r>
      <w:r w:rsidR="00F3747B">
        <w:rPr>
          <w:rFonts w:cs="Times New Roman"/>
          <w:color w:val="333333"/>
          <w:szCs w:val="24"/>
          <w:shd w:val="clear" w:color="auto" w:fill="FFFFFF"/>
        </w:rPr>
        <w:t xml:space="preserve"> </w:t>
      </w:r>
      <w:r w:rsidR="00002E65" w:rsidRPr="00BF00C4">
        <w:rPr>
          <w:rFonts w:cs="Times New Roman"/>
          <w:color w:val="333333"/>
          <w:szCs w:val="24"/>
          <w:shd w:val="clear" w:color="auto" w:fill="FFFFFF"/>
        </w:rPr>
        <w:t>across the 3</w:t>
      </w:r>
      <w:r w:rsidR="001D6882">
        <w:rPr>
          <w:rFonts w:cs="Times New Roman"/>
          <w:color w:val="333333"/>
          <w:szCs w:val="24"/>
          <w:shd w:val="clear" w:color="auto" w:fill="FFFFFF"/>
        </w:rPr>
        <w:t>2</w:t>
      </w:r>
      <w:r w:rsidR="00002E65" w:rsidRPr="00BF00C4">
        <w:rPr>
          <w:rFonts w:cs="Times New Roman"/>
          <w:color w:val="333333"/>
          <w:szCs w:val="24"/>
          <w:shd w:val="clear" w:color="auto" w:fill="FFFFFF"/>
        </w:rPr>
        <w:t xml:space="preserve"> sites</w:t>
      </w:r>
      <w:r w:rsidR="00174612">
        <w:rPr>
          <w:rFonts w:cs="Times New Roman"/>
          <w:color w:val="333333"/>
          <w:szCs w:val="24"/>
          <w:shd w:val="clear" w:color="auto" w:fill="FFFFFF"/>
        </w:rPr>
        <w:t>.</w:t>
      </w:r>
    </w:p>
    <w:p w14:paraId="1C1CDDBB" w14:textId="6E7AFFC6" w:rsidR="00162514" w:rsidRDefault="00162514" w:rsidP="00813B40">
      <w:pPr>
        <w:pStyle w:val="Prrafodelista"/>
        <w:numPr>
          <w:ilvl w:val="0"/>
          <w:numId w:val="6"/>
        </w:numPr>
        <w:spacing w:line="480" w:lineRule="auto"/>
        <w:rPr>
          <w:rFonts w:cs="Times New Roman"/>
          <w:color w:val="333333"/>
          <w:szCs w:val="24"/>
          <w:shd w:val="clear" w:color="auto" w:fill="FFFFFF"/>
        </w:rPr>
      </w:pPr>
      <m:oMath>
        <m:r>
          <w:rPr>
            <w:rFonts w:ascii="Cambria Math" w:hAnsi="Cambria Math" w:cs="Times New Roman"/>
            <w:color w:val="333333"/>
            <w:szCs w:val="24"/>
            <w:shd w:val="clear" w:color="auto" w:fill="FFFFFF"/>
          </w:rPr>
          <m:t>r=</m:t>
        </m:r>
        <m:f>
          <m:fPr>
            <m:ctrlPr>
              <w:rPr>
                <w:rFonts w:ascii="Cambria Math" w:hAnsi="Cambria Math" w:cs="Times New Roman"/>
                <w:i/>
                <w:color w:val="333333"/>
                <w:szCs w:val="24"/>
                <w:shd w:val="clear" w:color="auto" w:fill="FFFFFF"/>
              </w:rPr>
            </m:ctrlPr>
          </m:fPr>
          <m:num>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x</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acc>
              <m:accPr>
                <m:chr m:val="̅"/>
                <m:ctrlPr>
                  <w:rPr>
                    <w:rFonts w:ascii="Cambria Math" w:hAnsi="Cambria Math" w:cs="Times New Roman"/>
                    <w:i/>
                    <w:color w:val="333333"/>
                    <w:szCs w:val="24"/>
                    <w:shd w:val="clear" w:color="auto" w:fill="FFFFFF"/>
                  </w:rPr>
                </m:ctrlPr>
              </m:accPr>
              <m:e>
                <m:r>
                  <w:rPr>
                    <w:rFonts w:ascii="Cambria Math" w:hAnsi="Cambria Math" w:cs="Times New Roman"/>
                    <w:color w:val="333333"/>
                    <w:szCs w:val="24"/>
                    <w:shd w:val="clear" w:color="auto" w:fill="FFFFFF"/>
                  </w:rPr>
                  <m:t>x</m:t>
                </m:r>
              </m:e>
            </m:acc>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y</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acc>
              <m:accPr>
                <m:chr m:val="̅"/>
                <m:ctrlPr>
                  <w:rPr>
                    <w:rFonts w:ascii="Cambria Math" w:hAnsi="Cambria Math" w:cs="Times New Roman"/>
                    <w:i/>
                    <w:color w:val="333333"/>
                    <w:szCs w:val="24"/>
                    <w:shd w:val="clear" w:color="auto" w:fill="FFFFFF"/>
                  </w:rPr>
                </m:ctrlPr>
              </m:accPr>
              <m:e>
                <m:r>
                  <w:rPr>
                    <w:rFonts w:ascii="Cambria Math" w:hAnsi="Cambria Math" w:cs="Times New Roman"/>
                    <w:color w:val="333333"/>
                    <w:szCs w:val="24"/>
                    <w:shd w:val="clear" w:color="auto" w:fill="FFFFFF"/>
                  </w:rPr>
                  <m:t>y</m:t>
                </m:r>
              </m:e>
            </m:acc>
            <m:r>
              <w:rPr>
                <w:rFonts w:ascii="Cambria Math" w:hAnsi="Cambria Math" w:cs="Times New Roman"/>
                <w:color w:val="333333"/>
                <w:szCs w:val="24"/>
                <w:shd w:val="clear" w:color="auto" w:fill="FFFFFF"/>
              </w:rPr>
              <m:t>)</m:t>
            </m:r>
          </m:num>
          <m:den>
            <m:rad>
              <m:radPr>
                <m:degHide m:val="1"/>
                <m:ctrlPr>
                  <w:rPr>
                    <w:rFonts w:ascii="Cambria Math" w:hAnsi="Cambria Math" w:cs="Times New Roman"/>
                    <w:i/>
                    <w:color w:val="333333"/>
                    <w:szCs w:val="24"/>
                    <w:shd w:val="clear" w:color="auto" w:fill="FFFFFF"/>
                  </w:rPr>
                </m:ctrlPr>
              </m:radPr>
              <m:deg/>
              <m:e>
                <m:r>
                  <w:rPr>
                    <w:rFonts w:ascii="Cambria Math" w:hAnsi="Cambria Math" w:cs="Times New Roman"/>
                    <w:color w:val="333333"/>
                    <w:szCs w:val="24"/>
                    <w:shd w:val="clear" w:color="auto" w:fill="FFFFFF"/>
                  </w:rPr>
                  <m:t>∑</m:t>
                </m:r>
                <m:sSup>
                  <m:sSupPr>
                    <m:ctrlPr>
                      <w:rPr>
                        <w:rFonts w:ascii="Cambria Math" w:hAnsi="Cambria Math" w:cs="Times New Roman"/>
                        <w:i/>
                        <w:color w:val="333333"/>
                        <w:szCs w:val="24"/>
                        <w:shd w:val="clear" w:color="auto" w:fill="FFFFFF"/>
                      </w:rPr>
                    </m:ctrlPr>
                  </m:sSupPr>
                  <m:e>
                    <m:d>
                      <m:dPr>
                        <m:ctrlPr>
                          <w:rPr>
                            <w:rFonts w:ascii="Cambria Math" w:hAnsi="Cambria Math" w:cs="Times New Roman"/>
                            <w:i/>
                            <w:color w:val="333333"/>
                            <w:szCs w:val="24"/>
                            <w:shd w:val="clear" w:color="auto" w:fill="FFFFFF"/>
                          </w:rPr>
                        </m:ctrlPr>
                      </m:dPr>
                      <m:e>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x</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acc>
                          <m:accPr>
                            <m:chr m:val="̅"/>
                            <m:ctrlPr>
                              <w:rPr>
                                <w:rFonts w:ascii="Cambria Math" w:hAnsi="Cambria Math" w:cs="Times New Roman"/>
                                <w:i/>
                                <w:color w:val="333333"/>
                                <w:szCs w:val="24"/>
                                <w:shd w:val="clear" w:color="auto" w:fill="FFFFFF"/>
                              </w:rPr>
                            </m:ctrlPr>
                          </m:accPr>
                          <m:e>
                            <m:r>
                              <w:rPr>
                                <w:rFonts w:ascii="Cambria Math" w:hAnsi="Cambria Math" w:cs="Times New Roman"/>
                                <w:color w:val="333333"/>
                                <w:szCs w:val="24"/>
                                <w:shd w:val="clear" w:color="auto" w:fill="FFFFFF"/>
                              </w:rPr>
                              <m:t>x</m:t>
                            </m:r>
                          </m:e>
                        </m:acc>
                      </m:e>
                    </m:d>
                  </m:e>
                  <m:sup>
                    <m:r>
                      <w:rPr>
                        <w:rFonts w:ascii="Cambria Math" w:hAnsi="Cambria Math" w:cs="Times New Roman"/>
                        <w:color w:val="333333"/>
                        <w:szCs w:val="24"/>
                        <w:shd w:val="clear" w:color="auto" w:fill="FFFFFF"/>
                      </w:rPr>
                      <m:t>2</m:t>
                    </m:r>
                  </m:sup>
                </m:sSup>
                <m:r>
                  <w:rPr>
                    <w:rFonts w:ascii="Cambria Math" w:hAnsi="Cambria Math" w:cs="Times New Roman"/>
                    <w:color w:val="333333"/>
                    <w:szCs w:val="24"/>
                    <w:shd w:val="clear" w:color="auto" w:fill="FFFFFF"/>
                  </w:rPr>
                  <m:t>∑</m:t>
                </m:r>
                <m:sSup>
                  <m:sSupPr>
                    <m:ctrlPr>
                      <w:rPr>
                        <w:rFonts w:ascii="Cambria Math" w:hAnsi="Cambria Math" w:cs="Times New Roman"/>
                        <w:i/>
                        <w:color w:val="333333"/>
                        <w:szCs w:val="24"/>
                        <w:shd w:val="clear" w:color="auto" w:fill="FFFFFF"/>
                      </w:rPr>
                    </m:ctrlPr>
                  </m:sSupPr>
                  <m:e>
                    <m:d>
                      <m:dPr>
                        <m:ctrlPr>
                          <w:rPr>
                            <w:rFonts w:ascii="Cambria Math" w:hAnsi="Cambria Math" w:cs="Times New Roman"/>
                            <w:i/>
                            <w:color w:val="333333"/>
                            <w:szCs w:val="24"/>
                            <w:shd w:val="clear" w:color="auto" w:fill="FFFFFF"/>
                          </w:rPr>
                        </m:ctrlPr>
                      </m:dPr>
                      <m:e>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y</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acc>
                          <m:accPr>
                            <m:chr m:val="̅"/>
                            <m:ctrlPr>
                              <w:rPr>
                                <w:rFonts w:ascii="Cambria Math" w:hAnsi="Cambria Math" w:cs="Times New Roman"/>
                                <w:i/>
                                <w:color w:val="333333"/>
                                <w:szCs w:val="24"/>
                                <w:shd w:val="clear" w:color="auto" w:fill="FFFFFF"/>
                              </w:rPr>
                            </m:ctrlPr>
                          </m:accPr>
                          <m:e>
                            <m:r>
                              <w:rPr>
                                <w:rFonts w:ascii="Cambria Math" w:hAnsi="Cambria Math" w:cs="Times New Roman"/>
                                <w:color w:val="333333"/>
                                <w:szCs w:val="24"/>
                                <w:shd w:val="clear" w:color="auto" w:fill="FFFFFF"/>
                              </w:rPr>
                              <m:t>y</m:t>
                            </m:r>
                          </m:e>
                        </m:acc>
                      </m:e>
                    </m:d>
                  </m:e>
                  <m:sup>
                    <m:r>
                      <w:rPr>
                        <w:rFonts w:ascii="Cambria Math" w:hAnsi="Cambria Math" w:cs="Times New Roman"/>
                        <w:color w:val="333333"/>
                        <w:szCs w:val="24"/>
                        <w:shd w:val="clear" w:color="auto" w:fill="FFFFFF"/>
                      </w:rPr>
                      <m:t>2</m:t>
                    </m:r>
                  </m:sup>
                </m:sSup>
                <m:r>
                  <w:rPr>
                    <w:rFonts w:ascii="Cambria Math" w:hAnsi="Cambria Math" w:cs="Times New Roman"/>
                    <w:color w:val="333333"/>
                    <w:szCs w:val="24"/>
                    <w:shd w:val="clear" w:color="auto" w:fill="FFFFFF"/>
                  </w:rPr>
                  <m:t xml:space="preserve"> </m:t>
                </m:r>
              </m:e>
            </m:rad>
          </m:den>
        </m:f>
      </m:oMath>
      <w:r w:rsidRPr="00162514">
        <w:rPr>
          <w:rFonts w:cs="Times New Roman"/>
          <w:color w:val="333333"/>
          <w:szCs w:val="24"/>
          <w:shd w:val="clear" w:color="auto" w:fill="FFFFFF"/>
        </w:rPr>
        <w:t xml:space="preserve"> </w:t>
      </w:r>
    </w:p>
    <w:p w14:paraId="7FB33235" w14:textId="6CFA454D" w:rsidR="00162514" w:rsidRPr="00162514" w:rsidRDefault="00162514" w:rsidP="00813B40">
      <w:pPr>
        <w:pStyle w:val="Prrafodelista"/>
        <w:numPr>
          <w:ilvl w:val="0"/>
          <w:numId w:val="6"/>
        </w:numPr>
        <w:spacing w:line="480" w:lineRule="auto"/>
        <w:rPr>
          <w:rFonts w:cs="Times New Roman"/>
          <w:color w:val="333333"/>
          <w:szCs w:val="24"/>
          <w:shd w:val="clear" w:color="auto" w:fill="FFFFFF"/>
        </w:rPr>
      </w:pPr>
      <m:oMath>
        <m:r>
          <w:rPr>
            <w:rFonts w:ascii="Cambria Math" w:hAnsi="Cambria Math" w:cs="Times New Roman"/>
            <w:color w:val="333333"/>
            <w:szCs w:val="24"/>
            <w:shd w:val="clear" w:color="auto" w:fill="FFFFFF"/>
          </w:rPr>
          <w:lastRenderedPageBreak/>
          <m:t>RMSE=</m:t>
        </m:r>
        <m:rad>
          <m:radPr>
            <m:degHide m:val="1"/>
            <m:ctrlPr>
              <w:rPr>
                <w:rFonts w:ascii="Cambria Math" w:hAnsi="Cambria Math" w:cs="Times New Roman"/>
                <w:i/>
                <w:color w:val="333333"/>
                <w:szCs w:val="24"/>
                <w:shd w:val="clear" w:color="auto" w:fill="FFFFFF"/>
              </w:rPr>
            </m:ctrlPr>
          </m:radPr>
          <m:deg/>
          <m:e>
            <m:nary>
              <m:naryPr>
                <m:chr m:val="∑"/>
                <m:limLoc m:val="undOvr"/>
                <m:ctrlPr>
                  <w:rPr>
                    <w:rFonts w:ascii="Cambria Math" w:hAnsi="Cambria Math" w:cs="Times New Roman"/>
                    <w:i/>
                    <w:color w:val="333333"/>
                    <w:szCs w:val="24"/>
                    <w:shd w:val="clear" w:color="auto" w:fill="FFFFFF"/>
                  </w:rPr>
                </m:ctrlPr>
              </m:naryPr>
              <m:sub>
                <m:r>
                  <w:rPr>
                    <w:rFonts w:ascii="Cambria Math" w:hAnsi="Cambria Math" w:cs="Times New Roman"/>
                    <w:color w:val="333333"/>
                    <w:szCs w:val="24"/>
                    <w:shd w:val="clear" w:color="auto" w:fill="FFFFFF"/>
                  </w:rPr>
                  <m:t>i=1</m:t>
                </m:r>
              </m:sub>
              <m:sup>
                <m:r>
                  <w:rPr>
                    <w:rFonts w:ascii="Cambria Math" w:hAnsi="Cambria Math" w:cs="Times New Roman"/>
                    <w:color w:val="333333"/>
                    <w:szCs w:val="24"/>
                    <w:shd w:val="clear" w:color="auto" w:fill="FFFFFF"/>
                  </w:rPr>
                  <m:t>n</m:t>
                </m:r>
              </m:sup>
              <m:e>
                <m:f>
                  <m:fPr>
                    <m:ctrlPr>
                      <w:rPr>
                        <w:rFonts w:ascii="Cambria Math" w:hAnsi="Cambria Math" w:cs="Times New Roman"/>
                        <w:i/>
                        <w:color w:val="333333"/>
                        <w:szCs w:val="24"/>
                        <w:shd w:val="clear" w:color="auto" w:fill="FFFFFF"/>
                      </w:rPr>
                    </m:ctrlPr>
                  </m:fPr>
                  <m:num>
                    <m:sSup>
                      <m:sSupPr>
                        <m:ctrlPr>
                          <w:rPr>
                            <w:rFonts w:ascii="Cambria Math" w:hAnsi="Cambria Math" w:cs="Times New Roman"/>
                            <w:i/>
                            <w:color w:val="333333"/>
                            <w:szCs w:val="24"/>
                            <w:shd w:val="clear" w:color="auto" w:fill="FFFFFF"/>
                          </w:rPr>
                        </m:ctrlPr>
                      </m:sSupPr>
                      <m:e>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y</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x</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e>
                      <m:sup>
                        <m:r>
                          <w:rPr>
                            <w:rFonts w:ascii="Cambria Math" w:hAnsi="Cambria Math" w:cs="Times New Roman"/>
                            <w:color w:val="333333"/>
                            <w:szCs w:val="24"/>
                            <w:shd w:val="clear" w:color="auto" w:fill="FFFFFF"/>
                          </w:rPr>
                          <m:t>2</m:t>
                        </m:r>
                      </m:sup>
                    </m:sSup>
                  </m:num>
                  <m:den>
                    <m:r>
                      <w:rPr>
                        <w:rFonts w:ascii="Cambria Math" w:hAnsi="Cambria Math" w:cs="Times New Roman"/>
                        <w:color w:val="333333"/>
                        <w:szCs w:val="24"/>
                        <w:shd w:val="clear" w:color="auto" w:fill="FFFFFF"/>
                      </w:rPr>
                      <m:t>n</m:t>
                    </m:r>
                  </m:den>
                </m:f>
              </m:e>
            </m:nary>
          </m:e>
        </m:rad>
      </m:oMath>
    </w:p>
    <w:p w14:paraId="26E3037F" w14:textId="2750D37E" w:rsidR="00162514" w:rsidRPr="005B423F" w:rsidRDefault="00162514" w:rsidP="00813B40">
      <w:pPr>
        <w:pStyle w:val="Prrafodelista"/>
        <w:numPr>
          <w:ilvl w:val="0"/>
          <w:numId w:val="6"/>
        </w:numPr>
        <w:spacing w:line="480" w:lineRule="auto"/>
        <w:rPr>
          <w:rFonts w:cs="Times New Roman"/>
          <w:color w:val="333333"/>
          <w:szCs w:val="24"/>
          <w:shd w:val="clear" w:color="auto" w:fill="FFFFFF"/>
        </w:rPr>
      </w:pPr>
      <m:oMath>
        <m:r>
          <w:rPr>
            <w:rFonts w:ascii="Cambria Math" w:hAnsi="Cambria Math" w:cs="Times New Roman"/>
            <w:color w:val="333333"/>
            <w:szCs w:val="24"/>
            <w:shd w:val="clear" w:color="auto" w:fill="FFFFFF"/>
          </w:rPr>
          <m:t>MAE=</m:t>
        </m:r>
        <m:f>
          <m:fPr>
            <m:ctrlPr>
              <w:rPr>
                <w:rFonts w:ascii="Cambria Math" w:hAnsi="Cambria Math" w:cs="Times New Roman"/>
                <w:i/>
                <w:color w:val="333333"/>
                <w:szCs w:val="24"/>
                <w:shd w:val="clear" w:color="auto" w:fill="FFFFFF"/>
              </w:rPr>
            </m:ctrlPr>
          </m:fPr>
          <m:num>
            <m:r>
              <w:rPr>
                <w:rFonts w:ascii="Cambria Math" w:hAnsi="Cambria Math" w:cs="Times New Roman"/>
                <w:color w:val="333333"/>
                <w:szCs w:val="24"/>
                <w:shd w:val="clear" w:color="auto" w:fill="FFFFFF"/>
              </w:rPr>
              <m:t>1</m:t>
            </m:r>
          </m:num>
          <m:den>
            <m:r>
              <w:rPr>
                <w:rFonts w:ascii="Cambria Math" w:hAnsi="Cambria Math" w:cs="Times New Roman"/>
                <w:color w:val="333333"/>
                <w:szCs w:val="24"/>
                <w:shd w:val="clear" w:color="auto" w:fill="FFFFFF"/>
              </w:rPr>
              <m:t>n</m:t>
            </m:r>
          </m:den>
        </m:f>
        <m:r>
          <w:rPr>
            <w:rFonts w:ascii="Cambria Math" w:hAnsi="Cambria Math" w:cs="Times New Roman"/>
            <w:color w:val="333333"/>
            <w:szCs w:val="24"/>
            <w:shd w:val="clear" w:color="auto" w:fill="FFFFFF"/>
          </w:rPr>
          <m:t>∑|</m:t>
        </m:r>
        <w:bookmarkStart w:id="85" w:name="_Hlk128142925"/>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y</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x</m:t>
            </m:r>
          </m:e>
          <m:sub>
            <m:r>
              <w:rPr>
                <w:rFonts w:ascii="Cambria Math" w:hAnsi="Cambria Math" w:cs="Times New Roman"/>
                <w:color w:val="333333"/>
                <w:szCs w:val="24"/>
                <w:shd w:val="clear" w:color="auto" w:fill="FFFFFF"/>
              </w:rPr>
              <m:t>i</m:t>
            </m:r>
          </m:sub>
        </m:sSub>
        <w:bookmarkEnd w:id="85"/>
        <m:r>
          <w:rPr>
            <w:rFonts w:ascii="Cambria Math" w:hAnsi="Cambria Math" w:cs="Times New Roman"/>
            <w:color w:val="333333"/>
            <w:szCs w:val="24"/>
            <w:shd w:val="clear" w:color="auto" w:fill="FFFFFF"/>
          </w:rPr>
          <m:t>|</m:t>
        </m:r>
      </m:oMath>
    </w:p>
    <w:p w14:paraId="26565120" w14:textId="0B85DE6B" w:rsidR="005B423F" w:rsidRPr="00162514" w:rsidRDefault="005B423F" w:rsidP="00813B40">
      <w:pPr>
        <w:pStyle w:val="Prrafodelista"/>
        <w:numPr>
          <w:ilvl w:val="0"/>
          <w:numId w:val="6"/>
        </w:numPr>
        <w:spacing w:line="480" w:lineRule="auto"/>
        <w:rPr>
          <w:rFonts w:cs="Times New Roman"/>
          <w:color w:val="333333"/>
          <w:szCs w:val="24"/>
          <w:shd w:val="clear" w:color="auto" w:fill="FFFFFF"/>
        </w:rPr>
      </w:pPr>
      <w:r>
        <w:rPr>
          <w:rFonts w:cs="Times New Roman"/>
          <w:color w:val="333333"/>
          <w:szCs w:val="24"/>
          <w:shd w:val="clear" w:color="auto" w:fill="FFFFFF"/>
        </w:rPr>
        <w:t xml:space="preserve">Mean bias= </w:t>
      </w:r>
      <m:oMath>
        <m:f>
          <m:fPr>
            <m:ctrlPr>
              <w:rPr>
                <w:rFonts w:ascii="Cambria Math" w:hAnsi="Cambria Math" w:cs="Times New Roman"/>
                <w:i/>
                <w:color w:val="333333"/>
                <w:szCs w:val="24"/>
                <w:shd w:val="clear" w:color="auto" w:fill="FFFFFF"/>
              </w:rPr>
            </m:ctrlPr>
          </m:fPr>
          <m:num>
            <m:r>
              <w:rPr>
                <w:rFonts w:ascii="Cambria Math" w:hAnsi="Cambria Math" w:cs="Times New Roman"/>
                <w:color w:val="333333"/>
                <w:szCs w:val="24"/>
                <w:shd w:val="clear" w:color="auto" w:fill="FFFFFF"/>
              </w:rPr>
              <m:t>1</m:t>
            </m:r>
          </m:num>
          <m:den>
            <m:r>
              <w:rPr>
                <w:rFonts w:ascii="Cambria Math" w:hAnsi="Cambria Math" w:cs="Times New Roman"/>
                <w:color w:val="333333"/>
                <w:szCs w:val="24"/>
                <w:shd w:val="clear" w:color="auto" w:fill="FFFFFF"/>
              </w:rPr>
              <m:t>n</m:t>
            </m:r>
          </m:den>
        </m:f>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y</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sSub>
          <m:sSubPr>
            <m:ctrlPr>
              <w:rPr>
                <w:rFonts w:ascii="Cambria Math" w:hAnsi="Cambria Math" w:cs="Times New Roman"/>
                <w:i/>
                <w:color w:val="333333"/>
                <w:szCs w:val="24"/>
                <w:shd w:val="clear" w:color="auto" w:fill="FFFFFF"/>
              </w:rPr>
            </m:ctrlPr>
          </m:sSubPr>
          <m:e>
            <m:r>
              <w:rPr>
                <w:rFonts w:ascii="Cambria Math" w:hAnsi="Cambria Math" w:cs="Times New Roman"/>
                <w:color w:val="333333"/>
                <w:szCs w:val="24"/>
                <w:shd w:val="clear" w:color="auto" w:fill="FFFFFF"/>
              </w:rPr>
              <m:t>x</m:t>
            </m:r>
          </m:e>
          <m:sub>
            <m:r>
              <w:rPr>
                <w:rFonts w:ascii="Cambria Math" w:hAnsi="Cambria Math" w:cs="Times New Roman"/>
                <w:color w:val="333333"/>
                <w:szCs w:val="24"/>
                <w:shd w:val="clear" w:color="auto" w:fill="FFFFFF"/>
              </w:rPr>
              <m:t>i</m:t>
            </m:r>
          </m:sub>
        </m:sSub>
        <m:r>
          <w:rPr>
            <w:rFonts w:ascii="Cambria Math" w:hAnsi="Cambria Math" w:cs="Times New Roman"/>
            <w:color w:val="333333"/>
            <w:szCs w:val="24"/>
            <w:shd w:val="clear" w:color="auto" w:fill="FFFFFF"/>
          </w:rPr>
          <m:t>)</m:t>
        </m:r>
      </m:oMath>
    </w:p>
    <w:p w14:paraId="54B5A7E0" w14:textId="29BDE7F7" w:rsidR="00C91024" w:rsidRPr="00BF00C4" w:rsidRDefault="006F364F" w:rsidP="00813B40">
      <w:pPr>
        <w:spacing w:line="480" w:lineRule="auto"/>
        <w:rPr>
          <w:rFonts w:cs="Times New Roman"/>
          <w:color w:val="333333"/>
          <w:szCs w:val="24"/>
          <w:shd w:val="clear" w:color="auto" w:fill="FFFFFF"/>
        </w:rPr>
      </w:pPr>
      <w:r w:rsidRPr="00BF00C4">
        <w:rPr>
          <w:rFonts w:cs="Times New Roman"/>
          <w:color w:val="333333"/>
          <w:szCs w:val="24"/>
          <w:shd w:val="clear" w:color="auto" w:fill="FFFFFF"/>
        </w:rPr>
        <w:t xml:space="preserve">where </w:t>
      </w:r>
      <w:proofErr w:type="spellStart"/>
      <w:r w:rsidR="00CF3A30" w:rsidRPr="00813B40">
        <w:rPr>
          <w:rFonts w:cs="Times New Roman"/>
          <w:i/>
          <w:iCs/>
          <w:color w:val="333333"/>
          <w:szCs w:val="24"/>
          <w:shd w:val="clear" w:color="auto" w:fill="FFFFFF"/>
        </w:rPr>
        <w:t>y</w:t>
      </w:r>
      <w:r w:rsidR="00CF3A30" w:rsidRPr="00813B40">
        <w:rPr>
          <w:rFonts w:cs="Times New Roman"/>
          <w:i/>
          <w:iCs/>
          <w:color w:val="333333"/>
          <w:szCs w:val="24"/>
          <w:shd w:val="clear" w:color="auto" w:fill="FFFFFF"/>
          <w:vertAlign w:val="subscript"/>
        </w:rPr>
        <w:t>i</w:t>
      </w:r>
      <w:proofErr w:type="spellEnd"/>
      <w:r w:rsidR="00CF3A30" w:rsidRPr="00BF00C4">
        <w:rPr>
          <w:rFonts w:cs="Times New Roman"/>
          <w:color w:val="333333"/>
          <w:szCs w:val="24"/>
          <w:shd w:val="clear" w:color="auto" w:fill="FFFFFF"/>
        </w:rPr>
        <w:t xml:space="preserve"> </w:t>
      </w:r>
      <w:r w:rsidR="00CF3A30">
        <w:rPr>
          <w:rFonts w:cs="Times New Roman"/>
          <w:color w:val="333333"/>
          <w:szCs w:val="24"/>
          <w:shd w:val="clear" w:color="auto" w:fill="FFFFFF"/>
        </w:rPr>
        <w:t>is</w:t>
      </w:r>
      <w:r w:rsidR="00CF3A30" w:rsidRPr="00BF00C4">
        <w:rPr>
          <w:rFonts w:cs="Times New Roman"/>
          <w:color w:val="333333"/>
          <w:szCs w:val="24"/>
          <w:shd w:val="clear" w:color="auto" w:fill="FFFFFF"/>
        </w:rPr>
        <w:t xml:space="preserve"> </w:t>
      </w:r>
      <w:r w:rsidR="00CF3A30">
        <w:rPr>
          <w:rFonts w:cs="Times New Roman"/>
          <w:color w:val="333333"/>
          <w:szCs w:val="24"/>
          <w:shd w:val="clear" w:color="auto" w:fill="FFFFFF"/>
        </w:rPr>
        <w:t xml:space="preserve">the value for the </w:t>
      </w:r>
      <w:r w:rsidR="00107F1F" w:rsidRPr="00107F1F">
        <w:rPr>
          <w:rFonts w:cs="Times New Roman"/>
          <w:color w:val="333333"/>
          <w:szCs w:val="24"/>
          <w:shd w:val="clear" w:color="auto" w:fill="FFFFFF"/>
        </w:rPr>
        <w:t xml:space="preserve">gridded </w:t>
      </w:r>
      <w:r w:rsidRPr="00BF00C4">
        <w:rPr>
          <w:rFonts w:cs="Times New Roman"/>
          <w:color w:val="333333"/>
          <w:szCs w:val="24"/>
          <w:shd w:val="clear" w:color="auto" w:fill="FFFFFF"/>
        </w:rPr>
        <w:t xml:space="preserve">dataset </w:t>
      </w:r>
      <w:r w:rsidR="00CF3A30">
        <w:rPr>
          <w:rFonts w:cs="Times New Roman"/>
          <w:color w:val="333333"/>
          <w:szCs w:val="24"/>
          <w:shd w:val="clear" w:color="auto" w:fill="FFFFFF"/>
        </w:rPr>
        <w:t xml:space="preserve">for site </w:t>
      </w:r>
      <w:proofErr w:type="spellStart"/>
      <w:r w:rsidR="00CF3A30" w:rsidRPr="00813B40">
        <w:rPr>
          <w:rFonts w:cs="Times New Roman"/>
          <w:i/>
          <w:iCs/>
          <w:color w:val="333333"/>
          <w:szCs w:val="24"/>
          <w:shd w:val="clear" w:color="auto" w:fill="FFFFFF"/>
        </w:rPr>
        <w:t>i</w:t>
      </w:r>
      <w:proofErr w:type="spellEnd"/>
      <w:r w:rsidR="00A8697A" w:rsidRPr="00BF00C4">
        <w:rPr>
          <w:rFonts w:cs="Times New Roman"/>
          <w:color w:val="333333"/>
          <w:szCs w:val="24"/>
          <w:shd w:val="clear" w:color="auto" w:fill="FFFFFF"/>
        </w:rPr>
        <w:t>,</w:t>
      </w:r>
      <w:r w:rsidRPr="00BF00C4">
        <w:rPr>
          <w:rFonts w:cs="Times New Roman"/>
          <w:color w:val="333333"/>
          <w:szCs w:val="24"/>
          <w:shd w:val="clear" w:color="auto" w:fill="FFFFFF"/>
        </w:rPr>
        <w:t xml:space="preserve"> </w:t>
      </w:r>
      <w:r w:rsidR="00CF3A30" w:rsidRPr="00813B40">
        <w:rPr>
          <w:rFonts w:cs="Times New Roman"/>
          <w:i/>
          <w:iCs/>
          <w:color w:val="333333"/>
          <w:szCs w:val="24"/>
          <w:shd w:val="clear" w:color="auto" w:fill="FFFFFF"/>
        </w:rPr>
        <w:t>x</w:t>
      </w:r>
      <w:r w:rsidR="00CF3A30" w:rsidRPr="00813B40">
        <w:rPr>
          <w:rFonts w:cs="Times New Roman"/>
          <w:i/>
          <w:iCs/>
          <w:color w:val="333333"/>
          <w:szCs w:val="24"/>
          <w:shd w:val="clear" w:color="auto" w:fill="FFFFFF"/>
          <w:vertAlign w:val="subscript"/>
        </w:rPr>
        <w:t>i</w:t>
      </w:r>
      <w:r w:rsidR="00CF3A30" w:rsidRPr="00BF00C4">
        <w:rPr>
          <w:rFonts w:cs="Times New Roman"/>
          <w:color w:val="333333"/>
          <w:szCs w:val="24"/>
          <w:shd w:val="clear" w:color="auto" w:fill="FFFFFF"/>
        </w:rPr>
        <w:t xml:space="preserve"> </w:t>
      </w:r>
      <w:r w:rsidRPr="00BF00C4">
        <w:rPr>
          <w:rFonts w:cs="Times New Roman"/>
          <w:color w:val="333333"/>
          <w:szCs w:val="24"/>
          <w:shd w:val="clear" w:color="auto" w:fill="FFFFFF"/>
        </w:rPr>
        <w:t xml:space="preserve">is </w:t>
      </w:r>
      <w:r w:rsidR="00CF3A30">
        <w:rPr>
          <w:rFonts w:cs="Times New Roman"/>
          <w:color w:val="333333"/>
          <w:szCs w:val="24"/>
          <w:shd w:val="clear" w:color="auto" w:fill="FFFFFF"/>
        </w:rPr>
        <w:t>in situ value</w:t>
      </w:r>
      <w:r w:rsidR="00CF3A30" w:rsidRPr="00BF00C4">
        <w:rPr>
          <w:rFonts w:cs="Times New Roman"/>
          <w:color w:val="333333"/>
          <w:szCs w:val="24"/>
          <w:shd w:val="clear" w:color="auto" w:fill="FFFFFF"/>
        </w:rPr>
        <w:t xml:space="preserve"> </w:t>
      </w:r>
      <w:r w:rsidR="00CF3A30">
        <w:rPr>
          <w:rFonts w:cs="Times New Roman"/>
          <w:color w:val="333333"/>
          <w:szCs w:val="24"/>
          <w:shd w:val="clear" w:color="auto" w:fill="FFFFFF"/>
        </w:rPr>
        <w:t xml:space="preserve">for site </w:t>
      </w:r>
      <w:proofErr w:type="spellStart"/>
      <w:r w:rsidR="00CF3A30" w:rsidRPr="00813B40">
        <w:rPr>
          <w:rFonts w:cs="Times New Roman"/>
          <w:i/>
          <w:iCs/>
          <w:color w:val="333333"/>
          <w:szCs w:val="24"/>
          <w:shd w:val="clear" w:color="auto" w:fill="FFFFFF"/>
        </w:rPr>
        <w:t>i</w:t>
      </w:r>
      <w:proofErr w:type="spellEnd"/>
      <w:r w:rsidR="00CF3A30">
        <w:rPr>
          <w:rFonts w:cs="Times New Roman"/>
          <w:color w:val="333333"/>
          <w:szCs w:val="24"/>
          <w:shd w:val="clear" w:color="auto" w:fill="FFFFFF"/>
        </w:rPr>
        <w:t>,</w:t>
      </w:r>
      <w:r w:rsidR="000224CA">
        <w:rPr>
          <w:rFonts w:cs="Times New Roman"/>
          <w:color w:val="333333"/>
          <w:szCs w:val="24"/>
          <w:shd w:val="clear" w:color="auto" w:fill="FFFFFF"/>
        </w:rPr>
        <w:t xml:space="preserve"> </w:t>
      </w:r>
      <w:r w:rsidR="00A8697A" w:rsidRPr="00BF00C4">
        <w:rPr>
          <w:rFonts w:cs="Times New Roman"/>
          <w:color w:val="333333"/>
          <w:szCs w:val="24"/>
          <w:shd w:val="clear" w:color="auto" w:fill="FFFFFF"/>
        </w:rPr>
        <w:t xml:space="preserve">and </w:t>
      </w:r>
      <w:r w:rsidR="00A8697A" w:rsidRPr="00813B40">
        <w:rPr>
          <w:rFonts w:cs="Times New Roman"/>
          <w:i/>
          <w:iCs/>
          <w:color w:val="333333"/>
          <w:szCs w:val="24"/>
          <w:shd w:val="clear" w:color="auto" w:fill="FFFFFF"/>
        </w:rPr>
        <w:t>n</w:t>
      </w:r>
      <w:r w:rsidR="00A8697A" w:rsidRPr="00BF00C4">
        <w:rPr>
          <w:rFonts w:cs="Times New Roman"/>
          <w:color w:val="333333"/>
          <w:szCs w:val="24"/>
          <w:shd w:val="clear" w:color="auto" w:fill="FFFFFF"/>
        </w:rPr>
        <w:t xml:space="preserve"> </w:t>
      </w:r>
      <w:r w:rsidR="000224CA">
        <w:rPr>
          <w:rFonts w:cs="Times New Roman"/>
          <w:color w:val="333333"/>
          <w:szCs w:val="24"/>
          <w:shd w:val="clear" w:color="auto" w:fill="FFFFFF"/>
        </w:rPr>
        <w:t>is the</w:t>
      </w:r>
      <w:r w:rsidR="00A8697A" w:rsidRPr="00BF00C4">
        <w:rPr>
          <w:rFonts w:cs="Times New Roman"/>
          <w:color w:val="333333"/>
          <w:szCs w:val="24"/>
          <w:shd w:val="clear" w:color="auto" w:fill="FFFFFF"/>
        </w:rPr>
        <w:t xml:space="preserve"> number of</w:t>
      </w:r>
      <w:r w:rsidR="00816C52" w:rsidRPr="00BF00C4">
        <w:rPr>
          <w:rFonts w:cs="Times New Roman"/>
          <w:color w:val="333333"/>
          <w:szCs w:val="24"/>
          <w:shd w:val="clear" w:color="auto" w:fill="FFFFFF"/>
        </w:rPr>
        <w:t xml:space="preserve"> sites</w:t>
      </w:r>
      <w:r w:rsidR="000A6078" w:rsidRPr="00BF00C4">
        <w:rPr>
          <w:rFonts w:cs="Times New Roman"/>
          <w:color w:val="333333"/>
          <w:szCs w:val="24"/>
          <w:shd w:val="clear" w:color="auto" w:fill="FFFFFF"/>
        </w:rPr>
        <w:t xml:space="preserve">.  </w:t>
      </w:r>
    </w:p>
    <w:p w14:paraId="0F28E315" w14:textId="4C799B10" w:rsidR="00002E65" w:rsidRDefault="000224CA" w:rsidP="00952B70">
      <w:pPr>
        <w:spacing w:line="480" w:lineRule="auto"/>
        <w:ind w:firstLine="720"/>
        <w:rPr>
          <w:rFonts w:cs="Times New Roman"/>
          <w:color w:val="333333"/>
          <w:szCs w:val="24"/>
          <w:shd w:val="clear" w:color="auto" w:fill="FFFFFF"/>
        </w:rPr>
      </w:pPr>
      <w:r>
        <w:rPr>
          <w:rFonts w:cs="Times New Roman"/>
          <w:color w:val="333333"/>
          <w:szCs w:val="24"/>
          <w:shd w:val="clear" w:color="auto" w:fill="FFFFFF"/>
        </w:rPr>
        <w:t xml:space="preserve">We evaluated the performance of </w:t>
      </w:r>
      <w:r w:rsidR="00002E65" w:rsidRPr="00BF00C4">
        <w:rPr>
          <w:rFonts w:cs="Times New Roman"/>
          <w:color w:val="333333"/>
          <w:szCs w:val="24"/>
          <w:shd w:val="clear" w:color="auto" w:fill="FFFFFF"/>
        </w:rPr>
        <w:t xml:space="preserve">the </w:t>
      </w:r>
      <w:r w:rsidR="00107F1F" w:rsidRPr="00107F1F">
        <w:rPr>
          <w:rFonts w:cs="Times New Roman"/>
          <w:color w:val="333333"/>
          <w:szCs w:val="24"/>
          <w:shd w:val="clear" w:color="auto" w:fill="FFFFFF"/>
        </w:rPr>
        <w:t xml:space="preserve">gridded </w:t>
      </w:r>
      <w:r w:rsidR="00002E65" w:rsidRPr="00BF00C4">
        <w:rPr>
          <w:rFonts w:cs="Times New Roman"/>
          <w:color w:val="333333"/>
          <w:szCs w:val="24"/>
          <w:shd w:val="clear" w:color="auto" w:fill="FFFFFF"/>
        </w:rPr>
        <w:t xml:space="preserve">datasets </w:t>
      </w:r>
      <w:r>
        <w:rPr>
          <w:rFonts w:cs="Times New Roman"/>
          <w:color w:val="333333"/>
          <w:szCs w:val="24"/>
          <w:shd w:val="clear" w:color="auto" w:fill="FFFFFF"/>
        </w:rPr>
        <w:t>in capturing</w:t>
      </w:r>
      <w:ins w:id="86" w:author="Vicente Vasquez" w:date="2024-09-19T10:22:00Z" w16du:dateUtc="2024-09-19T14:22:00Z">
        <w:r w:rsidR="00333AA4">
          <w:rPr>
            <w:rFonts w:cs="Times New Roman"/>
            <w:color w:val="333333"/>
            <w:szCs w:val="24"/>
            <w:shd w:val="clear" w:color="auto" w:fill="FFFFFF"/>
          </w:rPr>
          <w:t xml:space="preserve"> seasonal</w:t>
        </w:r>
      </w:ins>
      <w:del w:id="87" w:author="Vicente Vasquez" w:date="2024-09-19T10:22:00Z" w16du:dateUtc="2024-09-19T14:22:00Z">
        <w:r w:rsidDel="00333AA4">
          <w:rPr>
            <w:rFonts w:cs="Times New Roman"/>
            <w:color w:val="333333"/>
            <w:szCs w:val="24"/>
            <w:shd w:val="clear" w:color="auto" w:fill="FFFFFF"/>
          </w:rPr>
          <w:delText xml:space="preserve"> </w:delText>
        </w:r>
        <w:r w:rsidR="00002E65" w:rsidRPr="00BF00C4" w:rsidDel="00333AA4">
          <w:rPr>
            <w:rFonts w:cs="Times New Roman"/>
            <w:color w:val="333333"/>
            <w:szCs w:val="24"/>
            <w:shd w:val="clear" w:color="auto" w:fill="FFFFFF"/>
          </w:rPr>
          <w:delText>temporal</w:delText>
        </w:r>
      </w:del>
      <w:r w:rsidR="00002E65" w:rsidRPr="00BF00C4">
        <w:rPr>
          <w:rFonts w:cs="Times New Roman"/>
          <w:color w:val="333333"/>
          <w:szCs w:val="24"/>
          <w:shd w:val="clear" w:color="auto" w:fill="FFFFFF"/>
        </w:rPr>
        <w:t xml:space="preserve"> variation in precipitation</w:t>
      </w:r>
      <w:r>
        <w:rPr>
          <w:rFonts w:cs="Times New Roman"/>
          <w:color w:val="333333"/>
          <w:szCs w:val="24"/>
          <w:shd w:val="clear" w:color="auto" w:fill="FFFFFF"/>
        </w:rPr>
        <w:t xml:space="preserve"> at</w:t>
      </w:r>
      <w:r w:rsidR="00002E65" w:rsidRPr="00BF00C4">
        <w:rPr>
          <w:rFonts w:cs="Times New Roman"/>
          <w:color w:val="333333"/>
          <w:szCs w:val="24"/>
          <w:shd w:val="clear" w:color="auto" w:fill="FFFFFF"/>
        </w:rPr>
        <w:t xml:space="preserve"> </w:t>
      </w:r>
      <w:r>
        <w:rPr>
          <w:rFonts w:cs="Times New Roman"/>
          <w:color w:val="333333"/>
          <w:szCs w:val="24"/>
          <w:shd w:val="clear" w:color="auto" w:fill="FFFFFF"/>
        </w:rPr>
        <w:t>nine</w:t>
      </w:r>
      <w:r w:rsidR="004D3DEF" w:rsidRPr="00BF00C4">
        <w:rPr>
          <w:rFonts w:cs="Times New Roman"/>
          <w:color w:val="333333"/>
          <w:szCs w:val="24"/>
          <w:shd w:val="clear" w:color="auto" w:fill="FFFFFF"/>
        </w:rPr>
        <w:t xml:space="preserve"> focal</w:t>
      </w:r>
      <w:r w:rsidR="00002E65" w:rsidRPr="00BF00C4">
        <w:rPr>
          <w:rFonts w:cs="Times New Roman"/>
          <w:color w:val="333333"/>
          <w:szCs w:val="24"/>
          <w:shd w:val="clear" w:color="auto" w:fill="FFFFFF"/>
        </w:rPr>
        <w:t xml:space="preserve"> </w:t>
      </w:r>
      <w:r w:rsidR="000A6078" w:rsidRPr="00BF00C4">
        <w:rPr>
          <w:rFonts w:cs="Times New Roman"/>
          <w:color w:val="333333"/>
          <w:szCs w:val="24"/>
          <w:shd w:val="clear" w:color="auto" w:fill="FFFFFF"/>
        </w:rPr>
        <w:t>ground station</w:t>
      </w:r>
      <w:r w:rsidR="00E9021B">
        <w:rPr>
          <w:rFonts w:cs="Times New Roman"/>
          <w:color w:val="333333"/>
          <w:szCs w:val="24"/>
          <w:shd w:val="clear" w:color="auto" w:fill="FFFFFF"/>
        </w:rPr>
        <w:t>s</w:t>
      </w:r>
      <w:r w:rsidR="00002E65" w:rsidRPr="00BF00C4">
        <w:rPr>
          <w:rFonts w:cs="Times New Roman"/>
          <w:color w:val="333333"/>
          <w:szCs w:val="24"/>
          <w:shd w:val="clear" w:color="auto" w:fill="FFFFFF"/>
        </w:rPr>
        <w:t xml:space="preserve"> that each had </w:t>
      </w:r>
      <w:r w:rsidR="008571EA" w:rsidRPr="00BF00C4">
        <w:rPr>
          <w:rFonts w:cs="Times New Roman"/>
          <w:color w:val="333333"/>
          <w:szCs w:val="24"/>
          <w:shd w:val="clear" w:color="auto" w:fill="FFFFFF"/>
        </w:rPr>
        <w:t xml:space="preserve">44 or more years of data </w:t>
      </w:r>
      <w:r w:rsidR="004D3DEF" w:rsidRPr="00BF00C4">
        <w:rPr>
          <w:rFonts w:cs="Times New Roman"/>
          <w:color w:val="333333"/>
          <w:szCs w:val="24"/>
          <w:shd w:val="clear" w:color="auto" w:fill="FFFFFF"/>
        </w:rPr>
        <w:t>during</w:t>
      </w:r>
      <w:r w:rsidR="00002E65" w:rsidRPr="00BF00C4">
        <w:rPr>
          <w:rFonts w:cs="Times New Roman"/>
          <w:color w:val="333333"/>
          <w:szCs w:val="24"/>
          <w:shd w:val="clear" w:color="auto" w:fill="FFFFFF"/>
        </w:rPr>
        <w:t xml:space="preserve"> 1970</w:t>
      </w:r>
      <w:r w:rsidR="004D3DEF" w:rsidRPr="00BF00C4">
        <w:rPr>
          <w:rFonts w:cs="Times New Roman"/>
          <w:color w:val="333333"/>
          <w:szCs w:val="24"/>
          <w:shd w:val="clear" w:color="auto" w:fill="FFFFFF"/>
        </w:rPr>
        <w:t>-</w:t>
      </w:r>
      <w:r w:rsidR="00002E65" w:rsidRPr="00BF00C4">
        <w:rPr>
          <w:rFonts w:cs="Times New Roman"/>
          <w:color w:val="333333"/>
          <w:szCs w:val="24"/>
          <w:shd w:val="clear" w:color="auto" w:fill="FFFFFF"/>
        </w:rPr>
        <w:t xml:space="preserve">2016. </w:t>
      </w:r>
      <w:r w:rsidR="00E9021B">
        <w:rPr>
          <w:rFonts w:cs="Times New Roman"/>
          <w:color w:val="333333"/>
          <w:szCs w:val="24"/>
          <w:shd w:val="clear" w:color="auto" w:fill="FFFFFF"/>
        </w:rPr>
        <w:t>These</w:t>
      </w:r>
      <w:r w:rsidR="00002E65" w:rsidRPr="00BF00C4">
        <w:rPr>
          <w:rFonts w:cs="Times New Roman"/>
          <w:color w:val="333333"/>
          <w:szCs w:val="24"/>
          <w:shd w:val="clear" w:color="auto" w:fill="FFFFFF"/>
        </w:rPr>
        <w:t xml:space="preserve"> included </w:t>
      </w:r>
      <w:r w:rsidR="00E9021B">
        <w:rPr>
          <w:rFonts w:cs="Times New Roman"/>
          <w:color w:val="333333"/>
          <w:szCs w:val="24"/>
          <w:shd w:val="clear" w:color="auto" w:fill="FFFFFF"/>
        </w:rPr>
        <w:t>two</w:t>
      </w:r>
      <w:r w:rsidR="00002E65" w:rsidRPr="00BF00C4">
        <w:rPr>
          <w:rFonts w:cs="Times New Roman"/>
          <w:color w:val="333333"/>
          <w:szCs w:val="24"/>
          <w:shd w:val="clear" w:color="auto" w:fill="FFFFFF"/>
        </w:rPr>
        <w:t xml:space="preserve"> precipitation records </w:t>
      </w:r>
      <w:r w:rsidR="00E9021B">
        <w:rPr>
          <w:rFonts w:cs="Times New Roman"/>
          <w:color w:val="333333"/>
          <w:szCs w:val="24"/>
          <w:shd w:val="clear" w:color="auto" w:fill="FFFFFF"/>
        </w:rPr>
        <w:t>for</w:t>
      </w:r>
      <w:r w:rsidR="00002E65" w:rsidRPr="00BF00C4">
        <w:rPr>
          <w:rFonts w:cs="Times New Roman"/>
          <w:color w:val="333333"/>
          <w:szCs w:val="24"/>
          <w:shd w:val="clear" w:color="auto" w:fill="FFFFFF"/>
        </w:rPr>
        <w:t xml:space="preserve"> Barro Colorado Island</w:t>
      </w:r>
      <w:r w:rsidR="005B0FD0">
        <w:rPr>
          <w:rFonts w:cs="Times New Roman"/>
          <w:color w:val="333333"/>
          <w:szCs w:val="24"/>
          <w:shd w:val="clear" w:color="auto" w:fill="FFFFFF"/>
        </w:rPr>
        <w:t>,</w:t>
      </w:r>
      <w:r w:rsidR="000A6078" w:rsidRPr="00BF00C4">
        <w:rPr>
          <w:rFonts w:cs="Times New Roman"/>
          <w:color w:val="333333"/>
          <w:szCs w:val="24"/>
          <w:shd w:val="clear" w:color="auto" w:fill="FFFFFF"/>
        </w:rPr>
        <w:t xml:space="preserve"> </w:t>
      </w:r>
      <w:r w:rsidR="00E9021B">
        <w:rPr>
          <w:rFonts w:cs="Times New Roman"/>
          <w:color w:val="333333"/>
          <w:szCs w:val="24"/>
          <w:shd w:val="clear" w:color="auto" w:fill="FFFFFF"/>
        </w:rPr>
        <w:t xml:space="preserve">BCICLEAR is the </w:t>
      </w:r>
      <w:r>
        <w:rPr>
          <w:rFonts w:cs="Times New Roman"/>
          <w:color w:val="333333"/>
          <w:szCs w:val="24"/>
          <w:shd w:val="clear" w:color="auto" w:fill="FFFFFF"/>
        </w:rPr>
        <w:t xml:space="preserve">STRI meteorological </w:t>
      </w:r>
      <w:r w:rsidR="00E9021B">
        <w:rPr>
          <w:rFonts w:cs="Times New Roman"/>
          <w:color w:val="333333"/>
          <w:szCs w:val="24"/>
          <w:shd w:val="clear" w:color="auto" w:fill="FFFFFF"/>
        </w:rPr>
        <w:t>record from the lab clearing</w:t>
      </w:r>
      <w:r w:rsidR="005B0FD0">
        <w:rPr>
          <w:rFonts w:cs="Times New Roman"/>
          <w:color w:val="333333"/>
          <w:szCs w:val="24"/>
          <w:shd w:val="clear" w:color="auto" w:fill="FFFFFF"/>
        </w:rPr>
        <w:t xml:space="preserve"> area</w:t>
      </w:r>
      <w:r w:rsidR="00E9021B">
        <w:rPr>
          <w:rFonts w:cs="Times New Roman"/>
          <w:color w:val="333333"/>
          <w:szCs w:val="24"/>
          <w:shd w:val="clear" w:color="auto" w:fill="FFFFFF"/>
        </w:rPr>
        <w:t xml:space="preserve">, which </w:t>
      </w:r>
      <w:r>
        <w:rPr>
          <w:rFonts w:cs="Times New Roman"/>
          <w:color w:val="333333"/>
          <w:szCs w:val="24"/>
          <w:shd w:val="clear" w:color="auto" w:fill="FFFFFF"/>
        </w:rPr>
        <w:t>combines data from an automated tipping bucket with a manual rain gauge (</w:t>
      </w:r>
      <w:ins w:id="88" w:author="Vicente Vasquez" w:date="2024-09-19T10:58:00Z">
        <w:r w:rsidR="00952B70" w:rsidRPr="00952B70">
          <w:rPr>
            <w:rFonts w:cs="Times New Roman"/>
            <w:color w:val="333333"/>
            <w:szCs w:val="24"/>
            <w:shd w:val="clear" w:color="auto" w:fill="FFFFFF"/>
          </w:rPr>
          <w:t xml:space="preserve">an average of two manual gauges, with missing days filled by </w:t>
        </w:r>
      </w:ins>
      <w:ins w:id="89" w:author="Vicente Vasquez" w:date="2024-09-19T10:58:00Z" w16du:dateUtc="2024-09-19T14:58:00Z">
        <w:r w:rsidR="00952B70">
          <w:rPr>
            <w:rFonts w:cs="Times New Roman"/>
            <w:color w:val="333333"/>
            <w:szCs w:val="24"/>
            <w:shd w:val="clear" w:color="auto" w:fill="FFFFFF"/>
          </w:rPr>
          <w:t xml:space="preserve">prorating </w:t>
        </w:r>
      </w:ins>
      <w:ins w:id="90" w:author="Vicente Vasquez" w:date="2024-09-19T10:58:00Z">
        <w:r w:rsidR="00952B70" w:rsidRPr="00952B70">
          <w:rPr>
            <w:rFonts w:cs="Times New Roman"/>
            <w:color w:val="333333"/>
            <w:szCs w:val="24"/>
            <w:shd w:val="clear" w:color="auto" w:fill="FFFFFF"/>
          </w:rPr>
          <w:t>the rainfall recorded at the end of the gap based on electronic sensor data</w:t>
        </w:r>
      </w:ins>
      <w:ins w:id="91" w:author="Vicente Vasquez" w:date="2024-09-19T10:58:00Z" w16du:dateUtc="2024-09-19T14:58:00Z">
        <w:r w:rsidR="00952B70">
          <w:rPr>
            <w:rFonts w:cs="Times New Roman"/>
            <w:color w:val="333333"/>
            <w:szCs w:val="24"/>
            <w:shd w:val="clear" w:color="auto" w:fill="FFFFFF"/>
          </w:rPr>
          <w:t>)</w:t>
        </w:r>
      </w:ins>
      <w:del w:id="92" w:author="Vicente Vasquez" w:date="2024-09-19T10:55:00Z" w16du:dateUtc="2024-09-19T14:55:00Z">
        <w:r w:rsidDel="00952B70">
          <w:rPr>
            <w:rFonts w:cs="Times New Roman"/>
            <w:color w:val="333333"/>
            <w:szCs w:val="24"/>
            <w:shd w:val="clear" w:color="auto" w:fill="FFFFFF"/>
          </w:rPr>
          <w:delText>the total in the manual rain gauge is distributed across days in accordance with the totals in the automated tipping bucket</w:delText>
        </w:r>
      </w:del>
      <w:r>
        <w:rPr>
          <w:rFonts w:cs="Times New Roman"/>
          <w:color w:val="333333"/>
          <w:szCs w:val="24"/>
          <w:shd w:val="clear" w:color="auto" w:fill="FFFFFF"/>
        </w:rPr>
        <w:t>)</w:t>
      </w:r>
      <w:r w:rsidR="00E9021B">
        <w:rPr>
          <w:rFonts w:cs="Times New Roman"/>
          <w:color w:val="333333"/>
          <w:szCs w:val="24"/>
          <w:shd w:val="clear" w:color="auto" w:fill="FFFFFF"/>
        </w:rPr>
        <w:t>.</w:t>
      </w:r>
      <w:del w:id="93" w:author="Vicente Vasquez" w:date="2024-09-19T10:57:00Z" w16du:dateUtc="2024-09-19T14:57:00Z">
        <w:r w:rsidDel="00952B70">
          <w:rPr>
            <w:rFonts w:cs="Times New Roman"/>
            <w:color w:val="333333"/>
            <w:szCs w:val="24"/>
            <w:shd w:val="clear" w:color="auto" w:fill="FFFFFF"/>
          </w:rPr>
          <w:delText xml:space="preserve"> </w:delText>
        </w:r>
      </w:del>
      <w:r>
        <w:rPr>
          <w:rFonts w:cs="Times New Roman"/>
          <w:color w:val="333333"/>
          <w:szCs w:val="24"/>
          <w:shd w:val="clear" w:color="auto" w:fill="FFFFFF"/>
        </w:rPr>
        <w:t xml:space="preserve"> </w:t>
      </w:r>
      <w:r w:rsidR="00E9021B">
        <w:rPr>
          <w:rFonts w:cs="Times New Roman"/>
          <w:color w:val="333333"/>
          <w:szCs w:val="24"/>
          <w:shd w:val="clear" w:color="auto" w:fill="FFFFFF"/>
        </w:rPr>
        <w:t>BCI and the other seven stations were ACP sites monitored with electronic rain gauges.  The nine</w:t>
      </w:r>
      <w:r w:rsidR="00002E65" w:rsidRPr="00BF00C4">
        <w:rPr>
          <w:rFonts w:cs="Times New Roman"/>
          <w:color w:val="333333"/>
          <w:szCs w:val="24"/>
          <w:shd w:val="clear" w:color="auto" w:fill="FFFFFF"/>
        </w:rPr>
        <w:t xml:space="preserve"> sites ranged in mean annual rainfall from 2088 to 3947 mm/year</w:t>
      </w:r>
      <w:r w:rsidR="009A0CE0" w:rsidRPr="00BF00C4">
        <w:rPr>
          <w:rFonts w:cs="Times New Roman"/>
          <w:color w:val="333333"/>
          <w:szCs w:val="24"/>
          <w:shd w:val="clear" w:color="auto" w:fill="FFFFFF"/>
        </w:rPr>
        <w:t xml:space="preserve"> </w:t>
      </w:r>
      <w:r w:rsidR="00E126FD">
        <w:rPr>
          <w:rFonts w:cs="Times New Roman"/>
          <w:color w:val="333333"/>
          <w:szCs w:val="24"/>
          <w:shd w:val="clear" w:color="auto" w:fill="FFFFFF"/>
        </w:rPr>
        <w:t>during</w:t>
      </w:r>
      <w:r w:rsidR="009A0CE0" w:rsidRPr="00BF00C4">
        <w:rPr>
          <w:rFonts w:cs="Times New Roman"/>
          <w:color w:val="333333"/>
          <w:szCs w:val="24"/>
          <w:shd w:val="clear" w:color="auto" w:fill="FFFFFF"/>
        </w:rPr>
        <w:t xml:space="preserve"> 1970-2016</w:t>
      </w:r>
      <w:r w:rsidR="00E9021B">
        <w:rPr>
          <w:rFonts w:cs="Times New Roman"/>
          <w:color w:val="333333"/>
          <w:szCs w:val="24"/>
          <w:shd w:val="clear" w:color="auto" w:fill="FFFFFF"/>
        </w:rPr>
        <w:t xml:space="preserve"> </w:t>
      </w:r>
      <w:r w:rsidR="00A836CF" w:rsidRPr="00BF00C4">
        <w:rPr>
          <w:rFonts w:cs="Times New Roman"/>
          <w:color w:val="333333"/>
          <w:szCs w:val="24"/>
          <w:shd w:val="clear" w:color="auto" w:fill="FFFFFF"/>
        </w:rPr>
        <w:t>(</w:t>
      </w:r>
      <w:r w:rsidR="00E9021B">
        <w:rPr>
          <w:rFonts w:cs="Times New Roman"/>
          <w:color w:val="333333"/>
          <w:szCs w:val="24"/>
          <w:shd w:val="clear" w:color="auto" w:fill="FFFFFF"/>
        </w:rPr>
        <w:t>F</w:t>
      </w:r>
      <w:r w:rsidR="00A836CF" w:rsidRPr="00BF00C4">
        <w:rPr>
          <w:rFonts w:cs="Times New Roman"/>
          <w:color w:val="333333"/>
          <w:szCs w:val="24"/>
          <w:shd w:val="clear" w:color="auto" w:fill="FFFFFF"/>
        </w:rPr>
        <w:t xml:space="preserve">igure </w:t>
      </w:r>
      <w:r w:rsidR="002E611E" w:rsidRPr="00BF00C4">
        <w:rPr>
          <w:rFonts w:cs="Times New Roman"/>
          <w:color w:val="333333"/>
          <w:szCs w:val="24"/>
          <w:shd w:val="clear" w:color="auto" w:fill="FFFFFF"/>
        </w:rPr>
        <w:t>4</w:t>
      </w:r>
      <w:r w:rsidR="00A836CF" w:rsidRPr="00BF00C4">
        <w:rPr>
          <w:rFonts w:cs="Times New Roman"/>
          <w:color w:val="333333"/>
          <w:szCs w:val="24"/>
          <w:shd w:val="clear" w:color="auto" w:fill="FFFFFF"/>
        </w:rPr>
        <w:t>)</w:t>
      </w:r>
      <w:r w:rsidR="00002E65" w:rsidRPr="00BF00C4">
        <w:rPr>
          <w:rFonts w:cs="Times New Roman"/>
          <w:color w:val="333333"/>
          <w:szCs w:val="24"/>
          <w:shd w:val="clear" w:color="auto" w:fill="FFFFFF"/>
        </w:rPr>
        <w:t xml:space="preserve">. </w:t>
      </w:r>
      <w:r w:rsidR="00E9021B">
        <w:rPr>
          <w:rFonts w:cs="Times New Roman"/>
          <w:color w:val="333333"/>
          <w:szCs w:val="24"/>
          <w:shd w:val="clear" w:color="auto" w:fill="FFFFFF"/>
        </w:rPr>
        <w:t xml:space="preserve">To evaluate performance in capturing </w:t>
      </w:r>
      <w:r w:rsidR="00002E65" w:rsidRPr="00BF00C4">
        <w:rPr>
          <w:rFonts w:cs="Times New Roman"/>
          <w:color w:val="333333"/>
          <w:szCs w:val="24"/>
          <w:shd w:val="clear" w:color="auto" w:fill="FFFFFF"/>
        </w:rPr>
        <w:t>seasonal variation, we first calculated the mean rainfall for each calendar month at each site</w:t>
      </w:r>
      <w:r w:rsidR="009A0CE0" w:rsidRPr="00BF00C4">
        <w:rPr>
          <w:rFonts w:cs="Times New Roman"/>
          <w:color w:val="333333"/>
          <w:szCs w:val="24"/>
          <w:shd w:val="clear" w:color="auto" w:fill="FFFFFF"/>
        </w:rPr>
        <w:t xml:space="preserve"> for the </w:t>
      </w:r>
      <w:r w:rsidR="00BA52A8" w:rsidRPr="00BF00C4">
        <w:rPr>
          <w:rFonts w:cs="Times New Roman"/>
          <w:color w:val="333333"/>
          <w:szCs w:val="24"/>
          <w:shd w:val="clear" w:color="auto" w:fill="FFFFFF"/>
        </w:rPr>
        <w:t>year’s</w:t>
      </w:r>
      <w:r w:rsidR="009A0CE0" w:rsidRPr="00BF00C4">
        <w:rPr>
          <w:rFonts w:cs="Times New Roman"/>
          <w:color w:val="333333"/>
          <w:szCs w:val="24"/>
          <w:shd w:val="clear" w:color="auto" w:fill="FFFFFF"/>
        </w:rPr>
        <w:t xml:space="preserve"> corresponding to each </w:t>
      </w:r>
      <w:r w:rsidR="00107F1F">
        <w:rPr>
          <w:rFonts w:cs="Times New Roman"/>
          <w:color w:val="333333"/>
          <w:szCs w:val="24"/>
          <w:shd w:val="clear" w:color="auto" w:fill="FFFFFF"/>
        </w:rPr>
        <w:t>gridded</w:t>
      </w:r>
      <w:r w:rsidR="009A0CE0" w:rsidRPr="00BF00C4">
        <w:rPr>
          <w:rFonts w:cs="Times New Roman"/>
          <w:color w:val="333333"/>
          <w:szCs w:val="24"/>
          <w:shd w:val="clear" w:color="auto" w:fill="FFFFFF"/>
        </w:rPr>
        <w:t xml:space="preserve"> dataset</w:t>
      </w:r>
      <w:r w:rsidR="00002E65" w:rsidRPr="00BF00C4">
        <w:rPr>
          <w:rFonts w:cs="Times New Roman"/>
          <w:color w:val="333333"/>
          <w:szCs w:val="24"/>
          <w:shd w:val="clear" w:color="auto" w:fill="FFFFFF"/>
        </w:rPr>
        <w:t xml:space="preserve">, then calculated Pearson correlation coefficients, </w:t>
      </w:r>
      <w:r w:rsidR="009A11CF">
        <w:rPr>
          <w:rFonts w:cs="Times New Roman"/>
          <w:color w:val="333333"/>
          <w:szCs w:val="24"/>
          <w:shd w:val="clear" w:color="auto" w:fill="FFFFFF"/>
        </w:rPr>
        <w:t xml:space="preserve">and </w:t>
      </w:r>
      <w:r w:rsidR="00002E65" w:rsidRPr="00BF00C4">
        <w:rPr>
          <w:rFonts w:cs="Times New Roman"/>
          <w:color w:val="333333"/>
          <w:szCs w:val="24"/>
          <w:shd w:val="clear" w:color="auto" w:fill="FFFFFF"/>
        </w:rPr>
        <w:t xml:space="preserve">RMSE </w:t>
      </w:r>
      <w:r w:rsidR="009A0CE0" w:rsidRPr="00BF00C4">
        <w:rPr>
          <w:rFonts w:cs="Times New Roman"/>
          <w:color w:val="333333"/>
          <w:szCs w:val="24"/>
          <w:shd w:val="clear" w:color="auto" w:fill="FFFFFF"/>
        </w:rPr>
        <w:t xml:space="preserve">over </w:t>
      </w:r>
      <w:r w:rsidR="00002E65" w:rsidRPr="00BF00C4">
        <w:rPr>
          <w:rFonts w:cs="Times New Roman"/>
          <w:color w:val="333333"/>
          <w:szCs w:val="24"/>
          <w:shd w:val="clear" w:color="auto" w:fill="FFFFFF"/>
        </w:rPr>
        <w:t>the 12 calendar months for each site and dataset</w:t>
      </w:r>
      <w:r w:rsidR="009A0CE0" w:rsidRPr="00BF00C4">
        <w:rPr>
          <w:rFonts w:cs="Times New Roman"/>
          <w:color w:val="333333"/>
          <w:szCs w:val="24"/>
          <w:shd w:val="clear" w:color="auto" w:fill="FFFFFF"/>
        </w:rPr>
        <w:t>,</w:t>
      </w:r>
      <w:r w:rsidR="00002E65" w:rsidRPr="00BF00C4">
        <w:rPr>
          <w:rFonts w:cs="Times New Roman"/>
          <w:color w:val="333333"/>
          <w:szCs w:val="24"/>
          <w:shd w:val="clear" w:color="auto" w:fill="FFFFFF"/>
        </w:rPr>
        <w:t xml:space="preserve"> and finally averaged these statistics over </w:t>
      </w:r>
      <w:r w:rsidR="00E9021B">
        <w:rPr>
          <w:rFonts w:cs="Times New Roman"/>
          <w:color w:val="333333"/>
          <w:szCs w:val="24"/>
          <w:shd w:val="clear" w:color="auto" w:fill="FFFFFF"/>
        </w:rPr>
        <w:t xml:space="preserve">the nine </w:t>
      </w:r>
      <w:r w:rsidR="00002E65" w:rsidRPr="00BF00C4">
        <w:rPr>
          <w:rFonts w:cs="Times New Roman"/>
          <w:color w:val="333333"/>
          <w:szCs w:val="24"/>
          <w:shd w:val="clear" w:color="auto" w:fill="FFFFFF"/>
        </w:rPr>
        <w:t xml:space="preserve">sites for each dataset.  </w:t>
      </w:r>
      <w:r w:rsidR="00E9021B">
        <w:rPr>
          <w:rFonts w:cs="Times New Roman"/>
          <w:color w:val="333333"/>
          <w:szCs w:val="24"/>
          <w:shd w:val="clear" w:color="auto" w:fill="FFFFFF"/>
        </w:rPr>
        <w:t xml:space="preserve">To evaluate performance in capturing </w:t>
      </w:r>
      <w:r w:rsidR="00002E65" w:rsidRPr="00BF00C4">
        <w:rPr>
          <w:rFonts w:cs="Times New Roman"/>
          <w:color w:val="333333"/>
          <w:szCs w:val="24"/>
          <w:shd w:val="clear" w:color="auto" w:fill="FFFFFF"/>
        </w:rPr>
        <w:t>interannual variation, we calculated Pearson correlation coefficients</w:t>
      </w:r>
      <w:r w:rsidR="009A11CF">
        <w:rPr>
          <w:rFonts w:cs="Times New Roman"/>
          <w:color w:val="333333"/>
          <w:szCs w:val="24"/>
          <w:shd w:val="clear" w:color="auto" w:fill="FFFFFF"/>
        </w:rPr>
        <w:t xml:space="preserve"> and </w:t>
      </w:r>
      <w:r w:rsidR="00002E65" w:rsidRPr="00BF00C4">
        <w:rPr>
          <w:rFonts w:cs="Times New Roman"/>
          <w:color w:val="333333"/>
          <w:szCs w:val="24"/>
          <w:shd w:val="clear" w:color="auto" w:fill="FFFFFF"/>
        </w:rPr>
        <w:t>RMSE</w:t>
      </w:r>
      <w:r w:rsidR="009A11CF">
        <w:rPr>
          <w:rFonts w:cs="Times New Roman"/>
          <w:color w:val="333333"/>
          <w:szCs w:val="24"/>
          <w:shd w:val="clear" w:color="auto" w:fill="FFFFFF"/>
        </w:rPr>
        <w:t xml:space="preserve"> </w:t>
      </w:r>
      <w:r w:rsidR="00002E65" w:rsidRPr="00BF00C4">
        <w:rPr>
          <w:rFonts w:cs="Times New Roman"/>
          <w:color w:val="333333"/>
          <w:szCs w:val="24"/>
          <w:shd w:val="clear" w:color="auto" w:fill="FFFFFF"/>
        </w:rPr>
        <w:t xml:space="preserve">for total annual rainfall across years for each site and </w:t>
      </w:r>
      <w:r w:rsidR="009A11CF">
        <w:rPr>
          <w:rFonts w:cs="Times New Roman"/>
          <w:color w:val="333333"/>
          <w:szCs w:val="24"/>
          <w:shd w:val="clear" w:color="auto" w:fill="FFFFFF"/>
        </w:rPr>
        <w:t>year</w:t>
      </w:r>
      <w:r w:rsidR="00002E65" w:rsidRPr="00BF00C4">
        <w:rPr>
          <w:rFonts w:cs="Times New Roman"/>
          <w:color w:val="333333"/>
          <w:szCs w:val="24"/>
          <w:shd w:val="clear" w:color="auto" w:fill="FFFFFF"/>
        </w:rPr>
        <w:t>, and then average</w:t>
      </w:r>
      <w:r w:rsidR="009A0CE0" w:rsidRPr="00BF00C4">
        <w:rPr>
          <w:rFonts w:cs="Times New Roman"/>
          <w:color w:val="333333"/>
          <w:szCs w:val="24"/>
          <w:shd w:val="clear" w:color="auto" w:fill="FFFFFF"/>
        </w:rPr>
        <w:t>d</w:t>
      </w:r>
      <w:r w:rsidR="00002E65" w:rsidRPr="00BF00C4">
        <w:rPr>
          <w:rFonts w:cs="Times New Roman"/>
          <w:color w:val="333333"/>
          <w:szCs w:val="24"/>
          <w:shd w:val="clear" w:color="auto" w:fill="FFFFFF"/>
        </w:rPr>
        <w:t xml:space="preserve"> the results </w:t>
      </w:r>
      <w:r w:rsidR="009A0CE0" w:rsidRPr="00BF00C4">
        <w:rPr>
          <w:rFonts w:cs="Times New Roman"/>
          <w:color w:val="333333"/>
          <w:szCs w:val="24"/>
          <w:shd w:val="clear" w:color="auto" w:fill="FFFFFF"/>
        </w:rPr>
        <w:t>over</w:t>
      </w:r>
      <w:r w:rsidR="00002E65" w:rsidRPr="00BF00C4">
        <w:rPr>
          <w:rFonts w:cs="Times New Roman"/>
          <w:color w:val="333333"/>
          <w:szCs w:val="24"/>
          <w:shd w:val="clear" w:color="auto" w:fill="FFFFFF"/>
        </w:rPr>
        <w:t xml:space="preserve"> </w:t>
      </w:r>
      <w:r w:rsidR="009A11CF">
        <w:rPr>
          <w:rFonts w:cs="Times New Roman"/>
          <w:color w:val="333333"/>
          <w:szCs w:val="24"/>
          <w:shd w:val="clear" w:color="auto" w:fill="FFFFFF"/>
        </w:rPr>
        <w:t>datasets</w:t>
      </w:r>
      <w:r w:rsidR="008571EA" w:rsidRPr="00BF00C4">
        <w:rPr>
          <w:rFonts w:cs="Times New Roman"/>
          <w:color w:val="333333"/>
          <w:szCs w:val="24"/>
          <w:shd w:val="clear" w:color="auto" w:fill="FFFFFF"/>
        </w:rPr>
        <w:t xml:space="preserve">.  Missing values were not gap-filled, but simply omitted.  </w:t>
      </w:r>
      <w:r w:rsidR="009A0CE0" w:rsidRPr="00BF00C4">
        <w:rPr>
          <w:rFonts w:cs="Times New Roman"/>
          <w:color w:val="333333"/>
          <w:szCs w:val="24"/>
          <w:shd w:val="clear" w:color="auto" w:fill="FFFFFF"/>
        </w:rPr>
        <w:t xml:space="preserve">Interannual variability could </w:t>
      </w:r>
      <w:r w:rsidR="009A0CE0" w:rsidRPr="00BF00C4">
        <w:rPr>
          <w:rFonts w:cs="Times New Roman"/>
          <w:color w:val="333333"/>
          <w:szCs w:val="24"/>
          <w:shd w:val="clear" w:color="auto" w:fill="FFFFFF"/>
        </w:rPr>
        <w:lastRenderedPageBreak/>
        <w:t xml:space="preserve">be assessed only for </w:t>
      </w:r>
      <w:r w:rsidR="005B423F">
        <w:rPr>
          <w:rFonts w:cs="Times New Roman"/>
          <w:color w:val="333333"/>
          <w:szCs w:val="24"/>
          <w:shd w:val="clear" w:color="auto" w:fill="FFFFFF"/>
        </w:rPr>
        <w:t>six</w:t>
      </w:r>
      <w:r w:rsidR="00E9021B">
        <w:rPr>
          <w:rFonts w:cs="Times New Roman"/>
          <w:color w:val="333333"/>
          <w:szCs w:val="24"/>
          <w:shd w:val="clear" w:color="auto" w:fill="FFFFFF"/>
        </w:rPr>
        <w:t xml:space="preserve"> </w:t>
      </w:r>
      <w:r w:rsidR="00107F1F">
        <w:rPr>
          <w:rFonts w:cs="Times New Roman"/>
          <w:color w:val="333333"/>
          <w:szCs w:val="24"/>
          <w:shd w:val="clear" w:color="auto" w:fill="FFFFFF"/>
        </w:rPr>
        <w:t>gridded</w:t>
      </w:r>
      <w:r w:rsidR="009A0CE0" w:rsidRPr="00BF00C4">
        <w:rPr>
          <w:rFonts w:cs="Times New Roman"/>
          <w:color w:val="333333"/>
          <w:szCs w:val="24"/>
          <w:shd w:val="clear" w:color="auto" w:fill="FFFFFF"/>
        </w:rPr>
        <w:t xml:space="preserve"> datasets with publicly available timeseries between 1979 and 2016.  </w:t>
      </w:r>
    </w:p>
    <w:p w14:paraId="0068DA01" w14:textId="022D0616" w:rsidR="009A0CE0" w:rsidRPr="00BF00C4" w:rsidRDefault="009A0CE0" w:rsidP="00813B40">
      <w:pPr>
        <w:spacing w:line="480" w:lineRule="auto"/>
        <w:ind w:firstLine="720"/>
        <w:rPr>
          <w:rFonts w:cs="Times New Roman"/>
          <w:color w:val="333333"/>
          <w:szCs w:val="24"/>
          <w:shd w:val="clear" w:color="auto" w:fill="FFFFFF"/>
        </w:rPr>
      </w:pPr>
      <w:r w:rsidRPr="00BF00C4">
        <w:rPr>
          <w:rFonts w:cs="Times New Roman"/>
          <w:color w:val="333333"/>
          <w:szCs w:val="24"/>
          <w:shd w:val="clear" w:color="auto" w:fill="FFFFFF"/>
        </w:rPr>
        <w:t xml:space="preserve">All analyses were conducted in R version </w:t>
      </w:r>
      <w:r w:rsidR="00FA72F5" w:rsidRPr="00BF00C4">
        <w:rPr>
          <w:rFonts w:cs="Times New Roman"/>
          <w:color w:val="333333"/>
          <w:szCs w:val="24"/>
          <w:shd w:val="clear" w:color="auto" w:fill="FFFFFF"/>
        </w:rPr>
        <w:t>4.2.1</w:t>
      </w:r>
      <w:r w:rsidR="0078399F" w:rsidRPr="00BF00C4">
        <w:rPr>
          <w:rFonts w:cs="Times New Roman"/>
          <w:szCs w:val="24"/>
        </w:rPr>
        <w:t xml:space="preserve"> </w:t>
      </w:r>
      <w:r w:rsidR="00903E45">
        <w:rPr>
          <w:rFonts w:cs="Times New Roman"/>
          <w:szCs w:val="24"/>
        </w:rPr>
        <w:fldChar w:fldCharType="begin"/>
      </w:r>
      <w:r w:rsidR="00903E45">
        <w:rPr>
          <w:rFonts w:cs="Times New Roman"/>
          <w:szCs w:val="24"/>
        </w:rPr>
        <w:instrText xml:space="preserve"> ADDIN EN.CITE &lt;EndNote&gt;&lt;Cite&gt;&lt;Author&gt;Team&lt;/Author&gt;&lt;Year&gt;2022&lt;/Year&gt;&lt;RecNum&gt;47029&lt;/RecNum&gt;&lt;Prefix&gt;R Core &lt;/Prefix&gt;&lt;DisplayText&gt;(R Core Team, 2022)&lt;/DisplayText&gt;&lt;record&gt;&lt;rec-number&gt;47029&lt;/rec-number&gt;&lt;foreign-keys&gt;&lt;key app="EN" db-id="90ee5dazes0fr5esxzmp9fxpfpaarvwtxddt" timestamp="1659457288"&gt;47029&lt;/key&gt;&lt;/foreign-keys&gt;&lt;ref-type name="Report"&gt;27&lt;/ref-type&gt;&lt;contributors&gt;&lt;authors&gt;&lt;author&gt;R Core Team&lt;/author&gt;&lt;/authors&gt;&lt;/contributors&gt;&lt;titles&gt;&lt;title&gt;R: A language and environment for statistical computing&lt;/title&gt;&lt;/titles&gt;&lt;dates&gt;&lt;year&gt;2022&lt;/year&gt;&lt;/dates&gt;&lt;pub-location&gt;Vienna, Austria&lt;/pub-location&gt;&lt;publisher&gt;R Foundation for Statistical Computing&lt;/publisher&gt;&lt;urls&gt;&lt;related-urls&gt;&lt;url&gt;https://www.R-project.org/&lt;/url&gt;&lt;/related-urls&gt;&lt;/urls&gt;&lt;/record&gt;&lt;/Cite&gt;&lt;/EndNote&gt;</w:instrText>
      </w:r>
      <w:r w:rsidR="00903E45">
        <w:rPr>
          <w:rFonts w:cs="Times New Roman"/>
          <w:szCs w:val="24"/>
        </w:rPr>
        <w:fldChar w:fldCharType="separate"/>
      </w:r>
      <w:r w:rsidR="00903E45">
        <w:rPr>
          <w:rFonts w:cs="Times New Roman"/>
          <w:noProof/>
          <w:szCs w:val="24"/>
        </w:rPr>
        <w:t>(R Core Team, 2022)</w:t>
      </w:r>
      <w:r w:rsidR="00903E45">
        <w:rPr>
          <w:rFonts w:cs="Times New Roman"/>
          <w:szCs w:val="24"/>
        </w:rPr>
        <w:fldChar w:fldCharType="end"/>
      </w:r>
      <w:r w:rsidR="0078399F" w:rsidRPr="00BF00C4">
        <w:rPr>
          <w:rFonts w:cs="Times New Roman"/>
          <w:color w:val="333333"/>
          <w:szCs w:val="24"/>
          <w:shd w:val="clear" w:color="auto" w:fill="FFFFFF"/>
        </w:rPr>
        <w:t xml:space="preserve"> using</w:t>
      </w:r>
      <w:r w:rsidRPr="00BF00C4">
        <w:rPr>
          <w:rFonts w:cs="Times New Roman"/>
          <w:color w:val="333333"/>
          <w:szCs w:val="24"/>
          <w:shd w:val="clear" w:color="auto" w:fill="FFFFFF"/>
        </w:rPr>
        <w:t xml:space="preserve"> the packages </w:t>
      </w:r>
      <w:r w:rsidR="00FA72F5" w:rsidRPr="00BF00C4">
        <w:rPr>
          <w:rFonts w:cs="Times New Roman"/>
          <w:color w:val="333333"/>
          <w:szCs w:val="24"/>
          <w:shd w:val="clear" w:color="auto" w:fill="FFFFFF"/>
        </w:rPr>
        <w:t xml:space="preserve">terra, </w:t>
      </w:r>
      <w:proofErr w:type="spellStart"/>
      <w:r w:rsidR="00FA72F5" w:rsidRPr="00BF00C4">
        <w:rPr>
          <w:rFonts w:cs="Times New Roman"/>
          <w:color w:val="333333"/>
          <w:szCs w:val="24"/>
          <w:shd w:val="clear" w:color="auto" w:fill="FFFFFF"/>
        </w:rPr>
        <w:t>sp</w:t>
      </w:r>
      <w:proofErr w:type="spellEnd"/>
      <w:r w:rsidR="00FA72F5" w:rsidRPr="00BF00C4">
        <w:rPr>
          <w:rFonts w:cs="Times New Roman"/>
          <w:color w:val="333333"/>
          <w:szCs w:val="24"/>
          <w:shd w:val="clear" w:color="auto" w:fill="FFFFFF"/>
        </w:rPr>
        <w:t xml:space="preserve">, raster, </w:t>
      </w:r>
      <w:proofErr w:type="spellStart"/>
      <w:r w:rsidR="00FA72F5" w:rsidRPr="00BF00C4">
        <w:rPr>
          <w:rFonts w:cs="Times New Roman"/>
          <w:color w:val="333333"/>
          <w:szCs w:val="24"/>
          <w:shd w:val="clear" w:color="auto" w:fill="FFFFFF"/>
        </w:rPr>
        <w:t>tmap</w:t>
      </w:r>
      <w:proofErr w:type="spellEnd"/>
      <w:ins w:id="94" w:author="Vicente Vasquez" w:date="2024-09-19T11:00:00Z" w16du:dateUtc="2024-09-19T15:00:00Z">
        <w:r w:rsidR="00952B70">
          <w:rPr>
            <w:rFonts w:cs="Times New Roman"/>
            <w:color w:val="333333"/>
            <w:szCs w:val="24"/>
            <w:shd w:val="clear" w:color="auto" w:fill="FFFFFF"/>
          </w:rPr>
          <w:t>, lm</w:t>
        </w:r>
      </w:ins>
      <w:ins w:id="95" w:author="Vicente Vasquez" w:date="2024-09-19T11:01:00Z" w16du:dateUtc="2024-09-19T15:01:00Z">
        <w:r w:rsidR="00952B70">
          <w:rPr>
            <w:rFonts w:cs="Times New Roman"/>
            <w:color w:val="333333"/>
            <w:szCs w:val="24"/>
            <w:shd w:val="clear" w:color="auto" w:fill="FFFFFF"/>
          </w:rPr>
          <w:t>e4</w:t>
        </w:r>
      </w:ins>
      <w:r w:rsidR="00903E45">
        <w:rPr>
          <w:rFonts w:cs="Times New Roman"/>
          <w:color w:val="333333"/>
          <w:szCs w:val="24"/>
          <w:shd w:val="clear" w:color="auto" w:fill="FFFFFF"/>
        </w:rPr>
        <w:fldChar w:fldCharType="begin">
          <w:fldData xml:space="preserve">PEVuZE5vdGU+PENpdGU+PEF1dGhvcj5IaWptYW5zPC9BdXRob3I+PFllYXI+MjAyMzwvWWVhcj48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</w:fldData>
        </w:fldChar>
      </w:r>
      <w:r w:rsidR="00903E45">
        <w:rPr>
          <w:rFonts w:cs="Times New Roman"/>
          <w:color w:val="333333"/>
          <w:szCs w:val="24"/>
          <w:shd w:val="clear" w:color="auto" w:fill="FFFFFF"/>
        </w:rPr>
        <w:instrText xml:space="preserve"> ADDIN EN.CITE </w:instrText>
      </w:r>
      <w:r w:rsidR="00903E45">
        <w:rPr>
          <w:rFonts w:cs="Times New Roman"/>
          <w:color w:val="333333"/>
          <w:szCs w:val="24"/>
          <w:shd w:val="clear" w:color="auto" w:fill="FFFFFF"/>
        </w:rPr>
        <w:fldChar w:fldCharType="begin">
          <w:fldData xml:space="preserve">PEVuZE5vdGU+PENpdGU+PEF1dGhvcj5IaWptYW5zPC9BdXRob3I+PFllYXI+MjAyMzwvWWVhcj48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</w:fldData>
        </w:fldChar>
      </w:r>
      <w:r w:rsidR="00903E45">
        <w:rPr>
          <w:rFonts w:cs="Times New Roman"/>
          <w:color w:val="333333"/>
          <w:szCs w:val="24"/>
          <w:shd w:val="clear" w:color="auto" w:fill="FFFFFF"/>
        </w:rPr>
        <w:instrText xml:space="preserve"> ADDIN EN.CITE.DATA </w:instrText>
      </w:r>
      <w:r w:rsidR="00903E45">
        <w:rPr>
          <w:rFonts w:cs="Times New Roman"/>
          <w:color w:val="333333"/>
          <w:szCs w:val="24"/>
          <w:shd w:val="clear" w:color="auto" w:fill="FFFFFF"/>
        </w:rPr>
      </w:r>
      <w:r w:rsidR="00903E45">
        <w:rPr>
          <w:rFonts w:cs="Times New Roman"/>
          <w:color w:val="333333"/>
          <w:szCs w:val="24"/>
          <w:shd w:val="clear" w:color="auto" w:fill="FFFFFF"/>
        </w:rPr>
        <w:fldChar w:fldCharType="end"/>
      </w:r>
      <w:r w:rsidR="00903E45">
        <w:rPr>
          <w:rFonts w:cs="Times New Roman"/>
          <w:color w:val="333333"/>
          <w:szCs w:val="24"/>
          <w:shd w:val="clear" w:color="auto" w:fill="FFFFFF"/>
        </w:rPr>
      </w:r>
      <w:r w:rsidR="00903E45">
        <w:rPr>
          <w:rFonts w:cs="Times New Roman"/>
          <w:color w:val="333333"/>
          <w:szCs w:val="24"/>
          <w:shd w:val="clear" w:color="auto" w:fill="FFFFFF"/>
        </w:rPr>
        <w:fldChar w:fldCharType="separate"/>
      </w:r>
      <w:r w:rsidR="00903E45">
        <w:rPr>
          <w:rFonts w:cs="Times New Roman"/>
          <w:noProof/>
          <w:color w:val="333333"/>
          <w:szCs w:val="24"/>
          <w:shd w:val="clear" w:color="auto" w:fill="FFFFFF"/>
        </w:rPr>
        <w:t>(</w:t>
      </w:r>
      <w:proofErr w:type="spellStart"/>
      <w:r w:rsidR="00903E45" w:rsidRPr="00952B70">
        <w:rPr>
          <w:rFonts w:cs="Times New Roman"/>
          <w:noProof/>
          <w:color w:val="333333"/>
          <w:szCs w:val="24"/>
          <w:highlight w:val="yellow"/>
          <w:shd w:val="clear" w:color="auto" w:fill="FFFFFF"/>
          <w:rPrChange w:id="96" w:author="Vicente Vasquez" w:date="2024-09-19T10:59:00Z" w16du:dateUtc="2024-09-19T14:59:00Z">
            <w:rPr>
              <w:rFonts w:cs="Times New Roman"/>
              <w:noProof/>
              <w:color w:val="333333"/>
              <w:szCs w:val="24"/>
              <w:shd w:val="clear" w:color="auto" w:fill="FFFFFF"/>
            </w:rPr>
          </w:rPrChange>
        </w:rPr>
        <w:t>Pebesma</w:t>
      </w:r>
      <w:proofErr w:type="spellEnd"/>
      <w:r w:rsidR="00903E45" w:rsidRPr="00952B70">
        <w:rPr>
          <w:rFonts w:cs="Times New Roman"/>
          <w:noProof/>
          <w:color w:val="333333"/>
          <w:szCs w:val="24"/>
          <w:highlight w:val="yellow"/>
          <w:shd w:val="clear" w:color="auto" w:fill="FFFFFF"/>
          <w:rPrChange w:id="97" w:author="Vicente Vasquez" w:date="2024-09-19T10:59:00Z" w16du:dateUtc="2024-09-19T14:59:00Z">
            <w:rPr>
              <w:rFonts w:cs="Times New Roman"/>
              <w:noProof/>
              <w:color w:val="333333"/>
              <w:szCs w:val="24"/>
              <w:shd w:val="clear" w:color="auto" w:fill="FFFFFF"/>
            </w:rPr>
          </w:rPrChange>
        </w:rPr>
        <w:t xml:space="preserve"> and Bivand, 2005; Tennekes, 2018; Hijmans et al., 2023a; Hijmans et al., 2023b</w:t>
      </w:r>
      <w:r w:rsidR="00903E45">
        <w:rPr>
          <w:rFonts w:cs="Times New Roman"/>
          <w:noProof/>
          <w:color w:val="333333"/>
          <w:szCs w:val="24"/>
          <w:shd w:val="clear" w:color="auto" w:fill="FFFFFF"/>
        </w:rPr>
        <w:t>)</w:t>
      </w:r>
      <w:r w:rsidR="00903E45">
        <w:rPr>
          <w:rFonts w:cs="Times New Roman"/>
          <w:color w:val="333333"/>
          <w:szCs w:val="24"/>
          <w:shd w:val="clear" w:color="auto" w:fill="FFFFFF"/>
        </w:rPr>
        <w:fldChar w:fldCharType="end"/>
      </w:r>
      <w:r w:rsidR="00E9021B">
        <w:rPr>
          <w:rFonts w:cs="Times New Roman"/>
          <w:szCs w:val="24"/>
        </w:rPr>
        <w:t xml:space="preserve">.  </w:t>
      </w:r>
      <w:r w:rsidRPr="00BF00C4">
        <w:rPr>
          <w:rFonts w:cs="Times New Roman"/>
          <w:color w:val="333333"/>
          <w:szCs w:val="24"/>
          <w:shd w:val="clear" w:color="auto" w:fill="FFFFFF"/>
        </w:rPr>
        <w:t>Complete code is presented in online supplementary material</w:t>
      </w:r>
      <w:ins w:id="98" w:author="Vicente Vasquez" w:date="2024-09-19T10:59:00Z" w16du:dateUtc="2024-09-19T14:59:00Z">
        <w:r w:rsidR="00952B70">
          <w:rPr>
            <w:rFonts w:cs="Times New Roman"/>
            <w:color w:val="333333"/>
            <w:szCs w:val="24"/>
            <w:shd w:val="clear" w:color="auto" w:fill="FFFFFF"/>
          </w:rPr>
          <w:t xml:space="preserve"> in the authors </w:t>
        </w:r>
      </w:ins>
      <w:ins w:id="99" w:author="Vicente Vasquez" w:date="2024-09-19T11:00:00Z" w16du:dateUtc="2024-09-19T15:00:00Z">
        <w:r w:rsidR="00952B70">
          <w:rPr>
            <w:rFonts w:cs="Times New Roman"/>
            <w:color w:val="333333"/>
            <w:szCs w:val="24"/>
            <w:shd w:val="clear" w:color="auto" w:fill="FFFFFF"/>
          </w:rPr>
          <w:t>website (Vasquez, 2024).</w:t>
        </w:r>
      </w:ins>
      <w:del w:id="100" w:author="Vicente Vasquez" w:date="2024-09-19T10:59:00Z" w16du:dateUtc="2024-09-19T14:59:00Z">
        <w:r w:rsidR="008571EA" w:rsidRPr="00BF00C4" w:rsidDel="00952B70">
          <w:rPr>
            <w:rFonts w:cs="Times New Roman"/>
            <w:color w:val="333333"/>
            <w:szCs w:val="24"/>
            <w:shd w:val="clear" w:color="auto" w:fill="FFFFFF"/>
          </w:rPr>
          <w:delText xml:space="preserve"> in the Smithsonian Figshare repository. </w:delText>
        </w:r>
      </w:del>
      <w:r w:rsidR="008571EA" w:rsidRPr="00BF00C4">
        <w:rPr>
          <w:rFonts w:cs="Times New Roman"/>
          <w:color w:val="333333"/>
          <w:szCs w:val="24"/>
          <w:shd w:val="clear" w:color="auto" w:fill="FFFFFF"/>
        </w:rPr>
        <w:t xml:space="preserve"> </w:t>
      </w:r>
    </w:p>
    <w:p w14:paraId="2E9C4936" w14:textId="2A0B9F31" w:rsidR="00002E65" w:rsidRPr="00BF00C4" w:rsidRDefault="00002E65" w:rsidP="00813B40">
      <w:pPr>
        <w:spacing w:line="480" w:lineRule="auto"/>
        <w:rPr>
          <w:rFonts w:cs="Times New Roman"/>
          <w:b/>
          <w:bCs/>
          <w:color w:val="333333"/>
          <w:szCs w:val="24"/>
          <w:shd w:val="clear" w:color="auto" w:fill="FFFFFF"/>
        </w:rPr>
      </w:pPr>
      <w:r w:rsidRPr="00BF00C4">
        <w:rPr>
          <w:rFonts w:cs="Times New Roman"/>
          <w:b/>
          <w:bCs/>
          <w:color w:val="333333"/>
          <w:szCs w:val="24"/>
          <w:shd w:val="clear" w:color="auto" w:fill="FFFFFF"/>
        </w:rPr>
        <w:t>Results</w:t>
      </w:r>
      <w:r w:rsidR="00E9021B">
        <w:rPr>
          <w:rFonts w:cs="Times New Roman"/>
          <w:b/>
          <w:bCs/>
          <w:color w:val="333333"/>
          <w:szCs w:val="24"/>
          <w:shd w:val="clear" w:color="auto" w:fill="FFFFFF"/>
        </w:rPr>
        <w:t xml:space="preserve"> </w:t>
      </w:r>
    </w:p>
    <w:p w14:paraId="3CB17961" w14:textId="77777777" w:rsidR="00002E65" w:rsidRPr="00A50927" w:rsidRDefault="00002E65" w:rsidP="00813B40">
      <w:pPr>
        <w:spacing w:line="480" w:lineRule="auto"/>
        <w:rPr>
          <w:rFonts w:cs="Times New Roman"/>
          <w:i/>
          <w:iCs/>
          <w:color w:val="333333"/>
          <w:szCs w:val="24"/>
          <w:shd w:val="clear" w:color="auto" w:fill="FFFFFF"/>
        </w:rPr>
      </w:pPr>
      <w:r w:rsidRPr="00A50927">
        <w:rPr>
          <w:rFonts w:cs="Times New Roman"/>
          <w:i/>
          <w:iCs/>
          <w:color w:val="333333"/>
          <w:szCs w:val="24"/>
          <w:shd w:val="clear" w:color="auto" w:fill="FFFFFF"/>
        </w:rPr>
        <w:t>Spatial patterns</w:t>
      </w:r>
    </w:p>
    <w:p w14:paraId="5D0BD95A" w14:textId="341BA799" w:rsidR="00F928AC" w:rsidRPr="00BF00C4" w:rsidRDefault="00002E65" w:rsidP="00813B40">
      <w:pPr>
        <w:spacing w:line="480" w:lineRule="auto"/>
        <w:ind w:firstLine="720"/>
        <w:rPr>
          <w:rFonts w:cs="Times New Roman"/>
          <w:color w:val="333333"/>
          <w:szCs w:val="24"/>
          <w:shd w:val="clear" w:color="auto" w:fill="FFFFFF"/>
        </w:rPr>
      </w:pPr>
      <w:r w:rsidRPr="00BF00C4">
        <w:rPr>
          <w:rFonts w:cs="Times New Roman"/>
          <w:color w:val="333333"/>
          <w:szCs w:val="24"/>
          <w:shd w:val="clear" w:color="auto" w:fill="FFFFFF"/>
        </w:rPr>
        <w:t xml:space="preserve">All the </w:t>
      </w:r>
      <w:r w:rsidR="00107F1F">
        <w:rPr>
          <w:rFonts w:cs="Times New Roman"/>
          <w:color w:val="333333"/>
          <w:szCs w:val="24"/>
          <w:shd w:val="clear" w:color="auto" w:fill="FFFFFF"/>
        </w:rPr>
        <w:t>gridded</w:t>
      </w:r>
      <w:r w:rsidRPr="00BF00C4">
        <w:rPr>
          <w:rFonts w:cs="Times New Roman"/>
          <w:color w:val="333333"/>
          <w:szCs w:val="24"/>
          <w:shd w:val="clear" w:color="auto" w:fill="FFFFFF"/>
        </w:rPr>
        <w:t xml:space="preserve"> datasets show higher annual precipitation at higher elevation and on the Caribbean (northwest) side of the isthmus, </w:t>
      </w:r>
      <w:r w:rsidR="000B4841" w:rsidRPr="00BF00C4">
        <w:rPr>
          <w:rFonts w:cs="Times New Roman"/>
          <w:color w:val="333333"/>
          <w:szCs w:val="24"/>
          <w:shd w:val="clear" w:color="auto" w:fill="FFFFFF"/>
        </w:rPr>
        <w:t xml:space="preserve">consistent with </w:t>
      </w:r>
      <w:r w:rsidR="00107F1F">
        <w:rPr>
          <w:rFonts w:cs="Times New Roman"/>
          <w:color w:val="333333"/>
          <w:szCs w:val="24"/>
          <w:shd w:val="clear" w:color="auto" w:fill="FFFFFF"/>
        </w:rPr>
        <w:t>in situ</w:t>
      </w:r>
      <w:r w:rsidR="00107F1F" w:rsidRPr="00BF00C4">
        <w:rPr>
          <w:rFonts w:cs="Times New Roman"/>
          <w:color w:val="333333"/>
          <w:szCs w:val="24"/>
          <w:shd w:val="clear" w:color="auto" w:fill="FFFFFF"/>
        </w:rPr>
        <w:t xml:space="preserve"> </w:t>
      </w:r>
      <w:r w:rsidR="000B4841" w:rsidRPr="00BF00C4">
        <w:rPr>
          <w:rFonts w:cs="Times New Roman"/>
          <w:color w:val="333333"/>
          <w:szCs w:val="24"/>
          <w:shd w:val="clear" w:color="auto" w:fill="FFFFFF"/>
        </w:rPr>
        <w:t xml:space="preserve">observations, </w:t>
      </w:r>
      <w:r w:rsidRPr="00BF00C4">
        <w:rPr>
          <w:rFonts w:cs="Times New Roman"/>
          <w:color w:val="333333"/>
          <w:szCs w:val="24"/>
          <w:shd w:val="clear" w:color="auto" w:fill="FFFFFF"/>
        </w:rPr>
        <w:t xml:space="preserve">but they differ widely in the strength of these gradients and the details of the patterns (Figure 2, </w:t>
      </w:r>
      <w:r w:rsidR="009E3A4E">
        <w:rPr>
          <w:rFonts w:cs="Times New Roman"/>
          <w:color w:val="333333"/>
          <w:szCs w:val="24"/>
          <w:shd w:val="clear" w:color="auto" w:fill="FFFFFF"/>
        </w:rPr>
        <w:t>top</w:t>
      </w:r>
      <w:r w:rsidRPr="00BF00C4">
        <w:rPr>
          <w:rFonts w:cs="Times New Roman"/>
          <w:color w:val="333333"/>
          <w:szCs w:val="24"/>
          <w:shd w:val="clear" w:color="auto" w:fill="FFFFFF"/>
        </w:rPr>
        <w:t xml:space="preserve">).  The datasets differ even more strongly in their spatial patterns of January to April (dry season) precipitation (Figure 2, </w:t>
      </w:r>
      <w:r w:rsidR="009E3A4E">
        <w:rPr>
          <w:rFonts w:cs="Times New Roman"/>
          <w:color w:val="333333"/>
          <w:szCs w:val="24"/>
          <w:shd w:val="clear" w:color="auto" w:fill="FFFFFF"/>
        </w:rPr>
        <w:t>bottom</w:t>
      </w:r>
      <w:r w:rsidRPr="00BF00C4">
        <w:rPr>
          <w:rFonts w:cs="Times New Roman"/>
          <w:color w:val="333333"/>
          <w:szCs w:val="24"/>
          <w:shd w:val="clear" w:color="auto" w:fill="FFFFFF"/>
        </w:rPr>
        <w:t>)</w:t>
      </w:r>
      <w:r w:rsidR="002A71B7">
        <w:rPr>
          <w:rFonts w:cs="Times New Roman"/>
          <w:color w:val="333333"/>
          <w:szCs w:val="24"/>
          <w:shd w:val="clear" w:color="auto" w:fill="FFFFFF"/>
        </w:rPr>
        <w:t xml:space="preserve">. </w:t>
      </w:r>
      <w:r w:rsidR="00A1122C">
        <w:rPr>
          <w:rFonts w:cs="Times New Roman"/>
          <w:color w:val="333333"/>
          <w:szCs w:val="24"/>
          <w:shd w:val="clear" w:color="auto" w:fill="FFFFFF"/>
        </w:rPr>
        <w:t>The g</w:t>
      </w:r>
      <w:r w:rsidR="00107F1F">
        <w:rPr>
          <w:rFonts w:cs="Times New Roman"/>
          <w:color w:val="333333"/>
          <w:szCs w:val="24"/>
          <w:shd w:val="clear" w:color="auto" w:fill="FFFFFF"/>
        </w:rPr>
        <w:t>ridded</w:t>
      </w:r>
      <w:r w:rsidRPr="00BF00C4">
        <w:rPr>
          <w:rFonts w:cs="Times New Roman"/>
          <w:color w:val="333333"/>
          <w:szCs w:val="24"/>
          <w:shd w:val="clear" w:color="auto" w:fill="FFFFFF"/>
        </w:rPr>
        <w:t xml:space="preserve"> </w:t>
      </w:r>
      <w:r w:rsidR="00A1122C">
        <w:rPr>
          <w:rFonts w:cs="Times New Roman"/>
          <w:color w:val="333333"/>
          <w:szCs w:val="24"/>
          <w:shd w:val="clear" w:color="auto" w:fill="FFFFFF"/>
        </w:rPr>
        <w:t xml:space="preserve">precipitation datasets </w:t>
      </w:r>
      <w:r w:rsidRPr="00BF00C4">
        <w:rPr>
          <w:rFonts w:cs="Times New Roman"/>
          <w:color w:val="333333"/>
          <w:szCs w:val="24"/>
          <w:shd w:val="clear" w:color="auto" w:fill="FFFFFF"/>
        </w:rPr>
        <w:t>perform moderately well in capturing</w:t>
      </w:r>
      <w:r w:rsidR="002A71B7">
        <w:rPr>
          <w:rFonts w:cs="Times New Roman"/>
          <w:color w:val="333333"/>
          <w:szCs w:val="24"/>
          <w:shd w:val="clear" w:color="auto" w:fill="FFFFFF"/>
        </w:rPr>
        <w:t xml:space="preserve"> annual</w:t>
      </w:r>
      <w:r w:rsidRPr="00BF00C4">
        <w:rPr>
          <w:rFonts w:cs="Times New Roman"/>
          <w:color w:val="333333"/>
          <w:szCs w:val="24"/>
          <w:shd w:val="clear" w:color="auto" w:fill="FFFFFF"/>
        </w:rPr>
        <w:t xml:space="preserve"> spatial</w:t>
      </w:r>
      <w:r w:rsidR="001B5773">
        <w:rPr>
          <w:rFonts w:cs="Times New Roman"/>
          <w:color w:val="333333"/>
          <w:szCs w:val="24"/>
          <w:shd w:val="clear" w:color="auto" w:fill="FFFFFF"/>
        </w:rPr>
        <w:t xml:space="preserve"> variation</w:t>
      </w:r>
      <w:r w:rsidRPr="00BF00C4">
        <w:rPr>
          <w:rFonts w:cs="Times New Roman"/>
          <w:color w:val="333333"/>
          <w:szCs w:val="24"/>
          <w:shd w:val="clear" w:color="auto" w:fill="FFFFFF"/>
        </w:rPr>
        <w:t xml:space="preserve">, with Pearson correlation coefficients </w:t>
      </w:r>
      <w:r w:rsidR="00A1122C">
        <w:rPr>
          <w:rFonts w:cs="Times New Roman"/>
          <w:color w:val="333333"/>
          <w:szCs w:val="24"/>
          <w:shd w:val="clear" w:color="auto" w:fill="FFFFFF"/>
        </w:rPr>
        <w:t xml:space="preserve">ranging </w:t>
      </w:r>
      <w:r w:rsidRPr="00BF00C4">
        <w:rPr>
          <w:rFonts w:cs="Times New Roman"/>
          <w:color w:val="333333"/>
          <w:szCs w:val="24"/>
          <w:shd w:val="clear" w:color="auto" w:fill="FFFFFF"/>
        </w:rPr>
        <w:t>between 0.</w:t>
      </w:r>
      <w:r w:rsidR="00A1122C">
        <w:rPr>
          <w:rFonts w:cs="Times New Roman"/>
          <w:color w:val="333333"/>
          <w:szCs w:val="24"/>
          <w:shd w:val="clear" w:color="auto" w:fill="FFFFFF"/>
        </w:rPr>
        <w:t xml:space="preserve">35 to </w:t>
      </w:r>
      <w:r w:rsidRPr="00BF00C4">
        <w:rPr>
          <w:rFonts w:cs="Times New Roman"/>
          <w:color w:val="333333"/>
          <w:szCs w:val="24"/>
          <w:shd w:val="clear" w:color="auto" w:fill="FFFFFF"/>
        </w:rPr>
        <w:t>0.8</w:t>
      </w:r>
      <w:r w:rsidR="002A71B7">
        <w:rPr>
          <w:rFonts w:cs="Times New Roman"/>
          <w:color w:val="333333"/>
          <w:szCs w:val="24"/>
          <w:shd w:val="clear" w:color="auto" w:fill="FFFFFF"/>
        </w:rPr>
        <w:t xml:space="preserve">8. For </w:t>
      </w:r>
      <w:r w:rsidRPr="00BF00C4">
        <w:rPr>
          <w:rFonts w:cs="Times New Roman"/>
          <w:color w:val="333333"/>
          <w:szCs w:val="24"/>
          <w:shd w:val="clear" w:color="auto" w:fill="FFFFFF"/>
        </w:rPr>
        <w:t>January to April precipitation</w:t>
      </w:r>
      <w:r w:rsidR="002A71B7">
        <w:rPr>
          <w:rFonts w:cs="Times New Roman"/>
          <w:color w:val="333333"/>
          <w:szCs w:val="24"/>
          <w:shd w:val="clear" w:color="auto" w:fill="FFFFFF"/>
        </w:rPr>
        <w:t>,</w:t>
      </w:r>
      <w:r w:rsidR="00A1122C">
        <w:rPr>
          <w:rFonts w:cs="Times New Roman"/>
          <w:color w:val="333333"/>
          <w:szCs w:val="24"/>
          <w:shd w:val="clear" w:color="auto" w:fill="FFFFFF"/>
        </w:rPr>
        <w:t xml:space="preserve"> correlation coefficients vary from 0.14 to 0.86</w:t>
      </w:r>
      <w:r w:rsidR="002A71B7">
        <w:rPr>
          <w:rFonts w:cs="Times New Roman"/>
          <w:color w:val="333333"/>
          <w:szCs w:val="24"/>
          <w:shd w:val="clear" w:color="auto" w:fill="FFFFFF"/>
        </w:rPr>
        <w:t xml:space="preserve"> </w:t>
      </w:r>
      <w:r w:rsidRPr="00BF00C4">
        <w:rPr>
          <w:rFonts w:cs="Times New Roman"/>
          <w:color w:val="333333"/>
          <w:szCs w:val="24"/>
          <w:shd w:val="clear" w:color="auto" w:fill="FFFFFF"/>
        </w:rPr>
        <w:t>(</w:t>
      </w:r>
      <w:r w:rsidR="00C60EDC" w:rsidRPr="00BF00C4">
        <w:rPr>
          <w:rFonts w:cs="Times New Roman"/>
          <w:color w:val="333333"/>
          <w:szCs w:val="24"/>
          <w:shd w:val="clear" w:color="auto" w:fill="FFFFFF"/>
        </w:rPr>
        <w:t xml:space="preserve">Figure </w:t>
      </w:r>
      <w:r w:rsidR="008E1F6D">
        <w:rPr>
          <w:rFonts w:cs="Times New Roman"/>
          <w:color w:val="333333"/>
          <w:szCs w:val="24"/>
          <w:shd w:val="clear" w:color="auto" w:fill="FFFFFF"/>
        </w:rPr>
        <w:t>4</w:t>
      </w:r>
      <w:r w:rsidR="00C60EDC" w:rsidRPr="00BF00C4">
        <w:rPr>
          <w:rFonts w:cs="Times New Roman"/>
          <w:color w:val="333333"/>
          <w:szCs w:val="24"/>
          <w:shd w:val="clear" w:color="auto" w:fill="FFFFFF"/>
        </w:rPr>
        <w:t xml:space="preserve">, </w:t>
      </w:r>
      <w:r w:rsidRPr="00BF00C4">
        <w:rPr>
          <w:rFonts w:cs="Times New Roman"/>
          <w:color w:val="333333"/>
          <w:szCs w:val="24"/>
          <w:shd w:val="clear" w:color="auto" w:fill="FFFFFF"/>
        </w:rPr>
        <w:t xml:space="preserve">Table 2).  However, all have substantial errors, with RMSE of </w:t>
      </w:r>
      <w:r w:rsidR="00A1122C">
        <w:rPr>
          <w:rFonts w:cs="Times New Roman"/>
          <w:color w:val="333333"/>
          <w:szCs w:val="24"/>
          <w:shd w:val="clear" w:color="auto" w:fill="FFFFFF"/>
        </w:rPr>
        <w:t>276</w:t>
      </w:r>
      <w:r w:rsidRPr="00BF00C4">
        <w:rPr>
          <w:rFonts w:cs="Times New Roman"/>
          <w:color w:val="333333"/>
          <w:szCs w:val="24"/>
          <w:shd w:val="clear" w:color="auto" w:fill="FFFFFF"/>
        </w:rPr>
        <w:t>-5</w:t>
      </w:r>
      <w:r w:rsidR="00A1122C">
        <w:rPr>
          <w:rFonts w:cs="Times New Roman"/>
          <w:color w:val="333333"/>
          <w:szCs w:val="24"/>
          <w:shd w:val="clear" w:color="auto" w:fill="FFFFFF"/>
        </w:rPr>
        <w:t>48</w:t>
      </w:r>
      <w:r w:rsidRPr="00BF00C4">
        <w:rPr>
          <w:rFonts w:cs="Times New Roman"/>
          <w:color w:val="333333"/>
          <w:szCs w:val="24"/>
          <w:shd w:val="clear" w:color="auto" w:fill="FFFFFF"/>
        </w:rPr>
        <w:t xml:space="preserve"> mm for annual precipitation, and </w:t>
      </w:r>
      <w:r w:rsidR="003C09EB">
        <w:rPr>
          <w:rFonts w:cs="Times New Roman"/>
          <w:color w:val="333333"/>
          <w:szCs w:val="24"/>
          <w:shd w:val="clear" w:color="auto" w:fill="FFFFFF"/>
        </w:rPr>
        <w:t>8</w:t>
      </w:r>
      <w:r w:rsidR="00A1122C">
        <w:rPr>
          <w:rFonts w:cs="Times New Roman"/>
          <w:color w:val="333333"/>
          <w:szCs w:val="24"/>
          <w:shd w:val="clear" w:color="auto" w:fill="FFFFFF"/>
        </w:rPr>
        <w:t>0</w:t>
      </w:r>
      <w:r w:rsidRPr="00BF00C4">
        <w:rPr>
          <w:rFonts w:cs="Times New Roman"/>
          <w:color w:val="333333"/>
          <w:szCs w:val="24"/>
          <w:shd w:val="clear" w:color="auto" w:fill="FFFFFF"/>
        </w:rPr>
        <w:t>-1</w:t>
      </w:r>
      <w:r w:rsidR="00A1122C">
        <w:rPr>
          <w:rFonts w:cs="Times New Roman"/>
          <w:color w:val="333333"/>
          <w:szCs w:val="24"/>
          <w:shd w:val="clear" w:color="auto" w:fill="FFFFFF"/>
        </w:rPr>
        <w:t>30</w:t>
      </w:r>
      <w:r w:rsidRPr="00BF00C4">
        <w:rPr>
          <w:rFonts w:cs="Times New Roman"/>
          <w:color w:val="333333"/>
          <w:szCs w:val="24"/>
          <w:shd w:val="clear" w:color="auto" w:fill="FFFFFF"/>
        </w:rPr>
        <w:t xml:space="preserve"> mm for dry season precipitation.  </w:t>
      </w:r>
      <w:r w:rsidR="00F928AC" w:rsidRPr="00BF00C4">
        <w:rPr>
          <w:rFonts w:cs="Times New Roman"/>
          <w:color w:val="333333"/>
          <w:szCs w:val="24"/>
          <w:shd w:val="clear" w:color="auto" w:fill="FFFFFF"/>
        </w:rPr>
        <w:t xml:space="preserve">The spatial pattern </w:t>
      </w:r>
      <w:r w:rsidR="001B5773">
        <w:rPr>
          <w:rFonts w:cs="Times New Roman"/>
          <w:color w:val="333333"/>
          <w:szCs w:val="24"/>
          <w:shd w:val="clear" w:color="auto" w:fill="FFFFFF"/>
        </w:rPr>
        <w:t>for</w:t>
      </w:r>
      <w:r w:rsidR="00F928AC" w:rsidRPr="00BF00C4">
        <w:rPr>
          <w:rFonts w:cs="Times New Roman"/>
          <w:color w:val="333333"/>
          <w:szCs w:val="24"/>
          <w:shd w:val="clear" w:color="auto" w:fill="FFFFFF"/>
        </w:rPr>
        <w:t xml:space="preserve"> total annual precipitation across the </w:t>
      </w:r>
      <w:r w:rsidR="00A1122C">
        <w:rPr>
          <w:rFonts w:cs="Times New Roman"/>
          <w:color w:val="333333"/>
          <w:szCs w:val="24"/>
          <w:shd w:val="clear" w:color="auto" w:fill="FFFFFF"/>
        </w:rPr>
        <w:t>in-situ</w:t>
      </w:r>
      <w:r w:rsidR="00107F1F" w:rsidRPr="00BF00C4">
        <w:rPr>
          <w:rFonts w:cs="Times New Roman"/>
          <w:color w:val="333333"/>
          <w:szCs w:val="24"/>
          <w:shd w:val="clear" w:color="auto" w:fill="FFFFFF"/>
        </w:rPr>
        <w:t xml:space="preserve"> </w:t>
      </w:r>
      <w:r w:rsidR="00F928AC" w:rsidRPr="00BF00C4">
        <w:rPr>
          <w:rFonts w:cs="Times New Roman"/>
          <w:color w:val="333333"/>
          <w:szCs w:val="24"/>
          <w:shd w:val="clear" w:color="auto" w:fill="FFFFFF"/>
        </w:rPr>
        <w:t xml:space="preserve">stations is best captured by </w:t>
      </w:r>
      <w:r w:rsidR="00A1122C">
        <w:rPr>
          <w:rFonts w:cs="Times New Roman"/>
          <w:color w:val="333333"/>
          <w:szCs w:val="24"/>
          <w:shd w:val="clear" w:color="auto" w:fill="FFFFFF"/>
        </w:rPr>
        <w:t>CHIRPS</w:t>
      </w:r>
      <w:r w:rsidR="000E2ED5">
        <w:rPr>
          <w:rFonts w:cs="Times New Roman"/>
          <w:color w:val="333333"/>
          <w:szCs w:val="24"/>
          <w:shd w:val="clear" w:color="auto" w:fill="FFFFFF"/>
        </w:rPr>
        <w:t xml:space="preserve"> v2.0</w:t>
      </w:r>
      <w:r w:rsidR="00A1122C">
        <w:rPr>
          <w:rFonts w:cs="Times New Roman"/>
          <w:color w:val="333333"/>
          <w:szCs w:val="24"/>
          <w:shd w:val="clear" w:color="auto" w:fill="FFFFFF"/>
        </w:rPr>
        <w:t xml:space="preserve">, </w:t>
      </w:r>
      <w:r w:rsidR="00F928AC" w:rsidRPr="00BF00C4">
        <w:rPr>
          <w:rFonts w:cs="Times New Roman"/>
          <w:color w:val="333333"/>
          <w:szCs w:val="24"/>
          <w:shd w:val="clear" w:color="auto" w:fill="FFFFFF"/>
        </w:rPr>
        <w:t xml:space="preserve">CHELSA </w:t>
      </w:r>
      <w:r w:rsidR="00B37043" w:rsidRPr="00BF00C4">
        <w:rPr>
          <w:rFonts w:cs="Times New Roman"/>
          <w:color w:val="333333"/>
          <w:szCs w:val="24"/>
          <w:shd w:val="clear" w:color="auto" w:fill="FFFFFF"/>
        </w:rPr>
        <w:t>2.1,</w:t>
      </w:r>
      <w:r w:rsidR="00A1122C">
        <w:rPr>
          <w:rFonts w:cs="Times New Roman"/>
          <w:color w:val="333333"/>
          <w:szCs w:val="24"/>
          <w:shd w:val="clear" w:color="auto" w:fill="FFFFFF"/>
        </w:rPr>
        <w:t xml:space="preserve"> </w:t>
      </w:r>
      <w:proofErr w:type="spellStart"/>
      <w:r w:rsidR="00F928AC" w:rsidRPr="00BF00C4">
        <w:rPr>
          <w:rFonts w:cs="Times New Roman"/>
          <w:color w:val="333333"/>
          <w:szCs w:val="24"/>
          <w:shd w:val="clear" w:color="auto" w:fill="FFFFFF"/>
        </w:rPr>
        <w:t>CHPcli</w:t>
      </w:r>
      <w:r w:rsidR="00A1122C">
        <w:rPr>
          <w:rFonts w:cs="Times New Roman"/>
          <w:color w:val="333333"/>
          <w:szCs w:val="24"/>
          <w:shd w:val="clear" w:color="auto" w:fill="FFFFFF"/>
        </w:rPr>
        <w:t>m</w:t>
      </w:r>
      <w:proofErr w:type="spellEnd"/>
      <w:r w:rsidR="00A1122C">
        <w:rPr>
          <w:rFonts w:cs="Times New Roman"/>
          <w:color w:val="333333"/>
          <w:szCs w:val="24"/>
          <w:shd w:val="clear" w:color="auto" w:fill="FFFFFF"/>
        </w:rPr>
        <w:t xml:space="preserve"> v1.0</w:t>
      </w:r>
      <w:r w:rsidR="00F928AC" w:rsidRPr="00BF00C4">
        <w:rPr>
          <w:rFonts w:cs="Times New Roman"/>
          <w:color w:val="333333"/>
          <w:szCs w:val="24"/>
          <w:shd w:val="clear" w:color="auto" w:fill="FFFFFF"/>
        </w:rPr>
        <w:t>, and CHELSA EarthEnv, while</w:t>
      </w:r>
      <w:r w:rsidR="000E2ED5">
        <w:rPr>
          <w:rFonts w:cs="Times New Roman"/>
          <w:color w:val="333333"/>
          <w:szCs w:val="24"/>
          <w:shd w:val="clear" w:color="auto" w:fill="FFFFFF"/>
        </w:rPr>
        <w:t xml:space="preserve"> CHIRPS v2.0,</w:t>
      </w:r>
      <w:r w:rsidR="00F928AC" w:rsidRPr="00BF00C4">
        <w:rPr>
          <w:rFonts w:cs="Times New Roman"/>
          <w:color w:val="333333"/>
          <w:szCs w:val="24"/>
          <w:shd w:val="clear" w:color="auto" w:fill="FFFFFF"/>
        </w:rPr>
        <w:t xml:space="preserve"> </w:t>
      </w:r>
      <w:proofErr w:type="spellStart"/>
      <w:r w:rsidR="00F928AC" w:rsidRPr="00BF00C4">
        <w:rPr>
          <w:rFonts w:cs="Times New Roman"/>
          <w:color w:val="333333"/>
          <w:szCs w:val="24"/>
          <w:shd w:val="clear" w:color="auto" w:fill="FFFFFF"/>
        </w:rPr>
        <w:t>TERRA</w:t>
      </w:r>
      <w:r w:rsidR="000E2ED5">
        <w:rPr>
          <w:rFonts w:cs="Times New Roman"/>
          <w:color w:val="333333"/>
          <w:szCs w:val="24"/>
          <w:shd w:val="clear" w:color="auto" w:fill="FFFFFF"/>
        </w:rPr>
        <w:t>clim</w:t>
      </w:r>
      <w:proofErr w:type="spellEnd"/>
      <w:r w:rsidR="00F928AC" w:rsidRPr="00BF00C4">
        <w:rPr>
          <w:rFonts w:cs="Times New Roman"/>
          <w:color w:val="333333"/>
          <w:szCs w:val="24"/>
          <w:shd w:val="clear" w:color="auto" w:fill="FFFFFF"/>
        </w:rPr>
        <w:t xml:space="preserve"> and </w:t>
      </w:r>
      <w:proofErr w:type="spellStart"/>
      <w:r w:rsidR="00F928AC" w:rsidRPr="00BF00C4">
        <w:rPr>
          <w:rFonts w:cs="Times New Roman"/>
          <w:color w:val="333333"/>
          <w:szCs w:val="24"/>
          <w:shd w:val="clear" w:color="auto" w:fill="FFFFFF"/>
        </w:rPr>
        <w:t>CHPclim</w:t>
      </w:r>
      <w:proofErr w:type="spellEnd"/>
      <w:r w:rsidR="000E2ED5">
        <w:rPr>
          <w:rFonts w:cs="Times New Roman"/>
          <w:color w:val="333333"/>
          <w:szCs w:val="24"/>
          <w:shd w:val="clear" w:color="auto" w:fill="FFFFFF"/>
        </w:rPr>
        <w:t xml:space="preserve"> v1.0</w:t>
      </w:r>
      <w:r w:rsidR="00F928AC" w:rsidRPr="00BF00C4">
        <w:rPr>
          <w:rFonts w:cs="Times New Roman"/>
          <w:color w:val="333333"/>
          <w:szCs w:val="24"/>
          <w:shd w:val="clear" w:color="auto" w:fill="FFFFFF"/>
        </w:rPr>
        <w:t xml:space="preserve"> best capture the variation in Jan-Apr precipitation (Pearson r&gt;0.8 in all cases).  </w:t>
      </w:r>
      <w:r w:rsidR="00D21289" w:rsidRPr="00D21289">
        <w:rPr>
          <w:rFonts w:cs="Times New Roman"/>
          <w:color w:val="333333"/>
          <w:szCs w:val="24"/>
          <w:shd w:val="clear" w:color="auto" w:fill="FFFFFF"/>
        </w:rPr>
        <w:t>The CHIRPS</w:t>
      </w:r>
      <w:r w:rsidR="000E2ED5">
        <w:rPr>
          <w:rFonts w:cs="Times New Roman"/>
          <w:color w:val="333333"/>
          <w:szCs w:val="24"/>
          <w:shd w:val="clear" w:color="auto" w:fill="FFFFFF"/>
        </w:rPr>
        <w:t xml:space="preserve"> v2.0</w:t>
      </w:r>
      <w:r w:rsidR="00D21289" w:rsidRPr="00D21289">
        <w:rPr>
          <w:rFonts w:cs="Times New Roman"/>
          <w:color w:val="333333"/>
          <w:szCs w:val="24"/>
          <w:shd w:val="clear" w:color="auto" w:fill="FFFFFF"/>
        </w:rPr>
        <w:t xml:space="preserve"> dataset had the lowest RMSE and MAE for both mean annual precipitation and January-to-April </w:t>
      </w:r>
      <w:r w:rsidR="00D21289" w:rsidRPr="00D21289">
        <w:rPr>
          <w:rFonts w:cs="Times New Roman"/>
          <w:color w:val="333333"/>
          <w:szCs w:val="24"/>
          <w:shd w:val="clear" w:color="auto" w:fill="FFFFFF"/>
        </w:rPr>
        <w:lastRenderedPageBreak/>
        <w:t>precipitation</w:t>
      </w:r>
      <w:r w:rsidR="00D21289">
        <w:rPr>
          <w:rFonts w:cs="Times New Roman"/>
          <w:color w:val="333333"/>
          <w:szCs w:val="24"/>
          <w:shd w:val="clear" w:color="auto" w:fill="FFFFFF"/>
        </w:rPr>
        <w:t xml:space="preserve">.  </w:t>
      </w:r>
      <w:r w:rsidR="00D21289" w:rsidRPr="00D21289">
        <w:rPr>
          <w:rFonts w:cs="Times New Roman"/>
          <w:color w:val="333333"/>
          <w:szCs w:val="24"/>
          <w:shd w:val="clear" w:color="auto" w:fill="FFFFFF"/>
        </w:rPr>
        <w:t xml:space="preserve"> </w:t>
      </w:r>
      <w:r w:rsidR="00C60EDC" w:rsidRPr="00BF00C4">
        <w:rPr>
          <w:rFonts w:cs="Times New Roman"/>
          <w:color w:val="333333"/>
          <w:szCs w:val="24"/>
          <w:shd w:val="clear" w:color="auto" w:fill="FFFFFF"/>
        </w:rPr>
        <w:t xml:space="preserve">In </w:t>
      </w:r>
      <w:r w:rsidR="00A07B27" w:rsidRPr="00BF00C4">
        <w:rPr>
          <w:rFonts w:cs="Times New Roman"/>
          <w:color w:val="333333"/>
          <w:szCs w:val="24"/>
          <w:shd w:val="clear" w:color="auto" w:fill="FFFFFF"/>
        </w:rPr>
        <w:t>general,</w:t>
      </w:r>
      <w:r w:rsidR="00C60EDC" w:rsidRPr="00BF00C4">
        <w:rPr>
          <w:rFonts w:cs="Times New Roman"/>
          <w:color w:val="333333"/>
          <w:szCs w:val="24"/>
          <w:shd w:val="clear" w:color="auto" w:fill="FFFFFF"/>
        </w:rPr>
        <w:t xml:space="preserve"> the </w:t>
      </w:r>
      <w:r w:rsidR="00107F1F">
        <w:rPr>
          <w:rFonts w:cs="Times New Roman"/>
          <w:color w:val="333333"/>
          <w:szCs w:val="24"/>
          <w:shd w:val="clear" w:color="auto" w:fill="FFFFFF"/>
        </w:rPr>
        <w:t>gridded</w:t>
      </w:r>
      <w:r w:rsidR="00C60EDC" w:rsidRPr="00BF00C4">
        <w:rPr>
          <w:rFonts w:cs="Times New Roman"/>
          <w:color w:val="333333"/>
          <w:szCs w:val="24"/>
          <w:shd w:val="clear" w:color="auto" w:fill="FFFFFF"/>
        </w:rPr>
        <w:t xml:space="preserve"> datasets systematically underestimate precipitation at the wettest sites, those at high elevation and along the Caribbean coast (Figures 3, 4).  </w:t>
      </w:r>
    </w:p>
    <w:p w14:paraId="5E3CE0F8" w14:textId="74742CFF" w:rsidR="00F928AC" w:rsidRPr="00BF00C4" w:rsidRDefault="00002E65" w:rsidP="00813B40">
      <w:pPr>
        <w:spacing w:line="480" w:lineRule="auto"/>
        <w:ind w:firstLine="720"/>
        <w:rPr>
          <w:rFonts w:cs="Times New Roman"/>
          <w:color w:val="333333"/>
          <w:szCs w:val="24"/>
          <w:shd w:val="clear" w:color="auto" w:fill="FFFFFF"/>
        </w:rPr>
      </w:pPr>
      <w:r w:rsidRPr="00BF00C4">
        <w:rPr>
          <w:rFonts w:cs="Times New Roman"/>
          <w:color w:val="333333"/>
          <w:szCs w:val="24"/>
          <w:shd w:val="clear" w:color="auto" w:fill="FFFFFF"/>
        </w:rPr>
        <w:t>The datasets vary strongly in their biases relative to the</w:t>
      </w:r>
      <w:r w:rsidR="00107F1F">
        <w:rPr>
          <w:rFonts w:cs="Times New Roman"/>
          <w:color w:val="333333"/>
          <w:szCs w:val="24"/>
          <w:shd w:val="clear" w:color="auto" w:fill="FFFFFF"/>
        </w:rPr>
        <w:t xml:space="preserve"> </w:t>
      </w:r>
      <w:r w:rsidR="0030580A">
        <w:rPr>
          <w:rFonts w:cs="Times New Roman"/>
          <w:color w:val="333333"/>
          <w:szCs w:val="24"/>
          <w:shd w:val="clear" w:color="auto" w:fill="FFFFFF"/>
        </w:rPr>
        <w:t>in-situ</w:t>
      </w:r>
      <w:r w:rsidR="00107F1F">
        <w:rPr>
          <w:rFonts w:cs="Times New Roman"/>
          <w:color w:val="333333"/>
          <w:szCs w:val="24"/>
          <w:shd w:val="clear" w:color="auto" w:fill="FFFFFF"/>
        </w:rPr>
        <w:t xml:space="preserve"> </w:t>
      </w:r>
      <w:r w:rsidRPr="00BF00C4">
        <w:rPr>
          <w:rFonts w:cs="Times New Roman"/>
          <w:color w:val="333333"/>
          <w:szCs w:val="24"/>
          <w:shd w:val="clear" w:color="auto" w:fill="FFFFFF"/>
        </w:rPr>
        <w:t>data</w:t>
      </w:r>
      <w:r w:rsidR="00F928AC" w:rsidRPr="00BF00C4">
        <w:rPr>
          <w:rFonts w:cs="Times New Roman"/>
          <w:color w:val="333333"/>
          <w:szCs w:val="24"/>
          <w:shd w:val="clear" w:color="auto" w:fill="FFFFFF"/>
        </w:rPr>
        <w:t>.</w:t>
      </w:r>
      <w:r w:rsidR="00F928AC" w:rsidRPr="00BF00C4">
        <w:rPr>
          <w:rFonts w:cs="Times New Roman"/>
          <w:szCs w:val="24"/>
        </w:rPr>
        <w:t xml:space="preserve"> </w:t>
      </w:r>
      <w:r w:rsidR="009E3A4E">
        <w:rPr>
          <w:rFonts w:cs="Times New Roman"/>
          <w:szCs w:val="24"/>
        </w:rPr>
        <w:t xml:space="preserve">Given </w:t>
      </w:r>
      <w:r w:rsidR="00F928AC" w:rsidRPr="00BF00C4">
        <w:rPr>
          <w:rFonts w:cs="Times New Roman"/>
          <w:color w:val="333333"/>
          <w:szCs w:val="24"/>
          <w:shd w:val="clear" w:color="auto" w:fill="FFFFFF"/>
        </w:rPr>
        <w:t xml:space="preserve">the known </w:t>
      </w:r>
      <w:r w:rsidR="009E3A4E">
        <w:rPr>
          <w:rFonts w:cs="Times New Roman"/>
          <w:color w:val="333333"/>
          <w:szCs w:val="24"/>
          <w:shd w:val="clear" w:color="auto" w:fill="FFFFFF"/>
        </w:rPr>
        <w:t>tendency</w:t>
      </w:r>
      <w:r w:rsidR="009E3A4E" w:rsidRPr="00BF00C4">
        <w:rPr>
          <w:rFonts w:cs="Times New Roman"/>
          <w:color w:val="333333"/>
          <w:szCs w:val="24"/>
          <w:shd w:val="clear" w:color="auto" w:fill="FFFFFF"/>
        </w:rPr>
        <w:t xml:space="preserve"> </w:t>
      </w:r>
      <w:r w:rsidR="00F928AC" w:rsidRPr="00BF00C4">
        <w:rPr>
          <w:rFonts w:cs="Times New Roman"/>
          <w:color w:val="333333"/>
          <w:szCs w:val="24"/>
          <w:shd w:val="clear" w:color="auto" w:fill="FFFFFF"/>
        </w:rPr>
        <w:t xml:space="preserve">towards </w:t>
      </w:r>
      <w:r w:rsidR="003C09EB" w:rsidRPr="00BF00C4">
        <w:rPr>
          <w:rFonts w:cs="Times New Roman"/>
          <w:color w:val="333333"/>
          <w:szCs w:val="24"/>
          <w:shd w:val="clear" w:color="auto" w:fill="FFFFFF"/>
        </w:rPr>
        <w:t>under catchment</w:t>
      </w:r>
      <w:r w:rsidR="00F928AC" w:rsidRPr="00BF00C4">
        <w:rPr>
          <w:rFonts w:cs="Times New Roman"/>
          <w:color w:val="333333"/>
          <w:szCs w:val="24"/>
          <w:shd w:val="clear" w:color="auto" w:fill="FFFFFF"/>
        </w:rPr>
        <w:t xml:space="preserve"> in </w:t>
      </w:r>
      <w:r w:rsidR="00107F1F">
        <w:rPr>
          <w:rFonts w:cs="Times New Roman"/>
          <w:color w:val="333333"/>
          <w:szCs w:val="24"/>
          <w:shd w:val="clear" w:color="auto" w:fill="FFFFFF"/>
        </w:rPr>
        <w:t>rain gauge</w:t>
      </w:r>
      <w:r w:rsidR="00E9021B">
        <w:rPr>
          <w:rFonts w:cs="Times New Roman"/>
          <w:color w:val="333333"/>
          <w:szCs w:val="24"/>
          <w:shd w:val="clear" w:color="auto" w:fill="FFFFFF"/>
        </w:rPr>
        <w:t xml:space="preserve"> </w:t>
      </w:r>
      <w:r w:rsidR="00F928AC" w:rsidRPr="00BF00C4">
        <w:rPr>
          <w:rFonts w:cs="Times New Roman"/>
          <w:color w:val="333333"/>
          <w:szCs w:val="24"/>
          <w:shd w:val="clear" w:color="auto" w:fill="FFFFFF"/>
        </w:rPr>
        <w:t>measurements</w:t>
      </w:r>
      <w:r w:rsidR="00E3247B">
        <w:rPr>
          <w:rFonts w:cs="Times New Roman"/>
          <w:color w:val="333333"/>
          <w:szCs w:val="24"/>
          <w:shd w:val="clear" w:color="auto" w:fill="FFFFFF"/>
        </w:rPr>
        <w:t xml:space="preserve"> and the algorithms to compensate for this</w:t>
      </w:r>
      <w:r w:rsidR="00F928AC" w:rsidRPr="00BF00C4">
        <w:rPr>
          <w:rFonts w:cs="Times New Roman"/>
          <w:color w:val="333333"/>
          <w:szCs w:val="24"/>
          <w:shd w:val="clear" w:color="auto" w:fill="FFFFFF"/>
        </w:rPr>
        <w:t xml:space="preserve">, </w:t>
      </w:r>
      <w:r w:rsidR="009E3A4E">
        <w:rPr>
          <w:rFonts w:cs="Times New Roman"/>
          <w:color w:val="333333"/>
          <w:szCs w:val="24"/>
          <w:shd w:val="clear" w:color="auto" w:fill="FFFFFF"/>
        </w:rPr>
        <w:t xml:space="preserve">we expected all the gridded datasets to exhibit substantial </w:t>
      </w:r>
      <w:r w:rsidR="00E3247B">
        <w:rPr>
          <w:rFonts w:cs="Times New Roman"/>
          <w:color w:val="333333"/>
          <w:szCs w:val="24"/>
          <w:shd w:val="clear" w:color="auto" w:fill="FFFFFF"/>
        </w:rPr>
        <w:t xml:space="preserve">positive biases relative to the </w:t>
      </w:r>
      <w:r w:rsidR="0030580A">
        <w:rPr>
          <w:rFonts w:cs="Times New Roman"/>
          <w:color w:val="333333"/>
          <w:szCs w:val="24"/>
          <w:shd w:val="clear" w:color="auto" w:fill="FFFFFF"/>
        </w:rPr>
        <w:t>in-situ</w:t>
      </w:r>
      <w:r w:rsidR="00E3247B">
        <w:rPr>
          <w:rFonts w:cs="Times New Roman"/>
          <w:color w:val="333333"/>
          <w:szCs w:val="24"/>
          <w:shd w:val="clear" w:color="auto" w:fill="FFFFFF"/>
        </w:rPr>
        <w:t xml:space="preserve"> data.  For total annual precipitation,</w:t>
      </w:r>
      <w:r w:rsidR="009E3A4E">
        <w:rPr>
          <w:rFonts w:cs="Times New Roman"/>
          <w:color w:val="333333"/>
          <w:szCs w:val="24"/>
          <w:shd w:val="clear" w:color="auto" w:fill="FFFFFF"/>
        </w:rPr>
        <w:t xml:space="preserve"> </w:t>
      </w:r>
      <w:r w:rsidR="00E3247B">
        <w:rPr>
          <w:rFonts w:cs="Times New Roman"/>
          <w:color w:val="333333"/>
          <w:szCs w:val="24"/>
          <w:shd w:val="clear" w:color="auto" w:fill="FFFFFF"/>
        </w:rPr>
        <w:t>7 of 11</w:t>
      </w:r>
      <w:r w:rsidR="00F928AC" w:rsidRPr="00BF00C4">
        <w:rPr>
          <w:rFonts w:cs="Times New Roman"/>
          <w:color w:val="333333"/>
          <w:szCs w:val="24"/>
          <w:shd w:val="clear" w:color="auto" w:fill="FFFFFF"/>
        </w:rPr>
        <w:t xml:space="preserve"> </w:t>
      </w:r>
      <w:r w:rsidR="00107F1F">
        <w:rPr>
          <w:rFonts w:cs="Times New Roman"/>
          <w:color w:val="333333"/>
          <w:szCs w:val="24"/>
          <w:shd w:val="clear" w:color="auto" w:fill="FFFFFF"/>
        </w:rPr>
        <w:t>gridded</w:t>
      </w:r>
      <w:r w:rsidR="00F928AC" w:rsidRPr="00BF00C4">
        <w:rPr>
          <w:rFonts w:cs="Times New Roman"/>
          <w:color w:val="333333"/>
          <w:szCs w:val="24"/>
          <w:shd w:val="clear" w:color="auto" w:fill="FFFFFF"/>
        </w:rPr>
        <w:t xml:space="preserve"> datasets average </w:t>
      </w:r>
      <w:r w:rsidR="009E3A4E">
        <w:rPr>
          <w:rFonts w:cs="Times New Roman"/>
          <w:color w:val="333333"/>
          <w:szCs w:val="24"/>
          <w:shd w:val="clear" w:color="auto" w:fill="FFFFFF"/>
        </w:rPr>
        <w:t xml:space="preserve">substantially </w:t>
      </w:r>
      <w:r w:rsidR="00F928AC" w:rsidRPr="00BF00C4">
        <w:rPr>
          <w:rFonts w:cs="Times New Roman"/>
          <w:color w:val="333333"/>
          <w:szCs w:val="24"/>
          <w:shd w:val="clear" w:color="auto" w:fill="FFFFFF"/>
        </w:rPr>
        <w:t xml:space="preserve">higher </w:t>
      </w:r>
      <w:r w:rsidR="00E3247B">
        <w:rPr>
          <w:rFonts w:cs="Times New Roman"/>
          <w:color w:val="333333"/>
          <w:szCs w:val="24"/>
          <w:shd w:val="clear" w:color="auto" w:fill="FFFFFF"/>
        </w:rPr>
        <w:t xml:space="preserve">values consistent with this expectation, but the remaining 4 showed small negative bias (mean bias </w:t>
      </w:r>
      <w:r w:rsidR="009E3A4E">
        <w:rPr>
          <w:rFonts w:cs="Times New Roman"/>
          <w:color w:val="333333"/>
          <w:szCs w:val="24"/>
          <w:shd w:val="clear" w:color="auto" w:fill="FFFFFF"/>
        </w:rPr>
        <w:t>range</w:t>
      </w:r>
      <w:r w:rsidR="00E3247B">
        <w:rPr>
          <w:rFonts w:cs="Times New Roman"/>
          <w:color w:val="333333"/>
          <w:szCs w:val="24"/>
          <w:shd w:val="clear" w:color="auto" w:fill="FFFFFF"/>
        </w:rPr>
        <w:t>d</w:t>
      </w:r>
      <w:r w:rsidR="009E3A4E">
        <w:rPr>
          <w:rFonts w:cs="Times New Roman"/>
          <w:color w:val="333333"/>
          <w:szCs w:val="24"/>
          <w:shd w:val="clear" w:color="auto" w:fill="FFFFFF"/>
        </w:rPr>
        <w:t xml:space="preserve"> from -</w:t>
      </w:r>
      <w:r w:rsidR="000E2ED5">
        <w:rPr>
          <w:rFonts w:cs="Times New Roman"/>
          <w:color w:val="333333"/>
          <w:szCs w:val="24"/>
          <w:shd w:val="clear" w:color="auto" w:fill="FFFFFF"/>
        </w:rPr>
        <w:t>44</w:t>
      </w:r>
      <w:r w:rsidR="009E3A4E">
        <w:rPr>
          <w:rFonts w:cs="Times New Roman"/>
          <w:color w:val="333333"/>
          <w:szCs w:val="24"/>
          <w:shd w:val="clear" w:color="auto" w:fill="FFFFFF"/>
        </w:rPr>
        <w:t xml:space="preserve"> to +4</w:t>
      </w:r>
      <w:r w:rsidR="000E2ED5">
        <w:rPr>
          <w:rFonts w:cs="Times New Roman"/>
          <w:color w:val="333333"/>
          <w:szCs w:val="24"/>
          <w:shd w:val="clear" w:color="auto" w:fill="FFFFFF"/>
        </w:rPr>
        <w:t>18</w:t>
      </w:r>
      <w:r w:rsidR="00CA5EFC">
        <w:rPr>
          <w:rFonts w:cs="Times New Roman"/>
          <w:color w:val="333333"/>
          <w:szCs w:val="24"/>
          <w:shd w:val="clear" w:color="auto" w:fill="FFFFFF"/>
        </w:rPr>
        <w:t xml:space="preserve"> mm</w:t>
      </w:r>
      <w:r w:rsidR="009E3A4E">
        <w:rPr>
          <w:rFonts w:cs="Times New Roman"/>
          <w:color w:val="333333"/>
          <w:szCs w:val="24"/>
          <w:shd w:val="clear" w:color="auto" w:fill="FFFFFF"/>
        </w:rPr>
        <w:t>; Table 2)</w:t>
      </w:r>
      <w:r w:rsidR="00F928AC" w:rsidRPr="00BF00C4">
        <w:rPr>
          <w:rFonts w:cs="Times New Roman"/>
          <w:color w:val="333333"/>
          <w:szCs w:val="24"/>
          <w:shd w:val="clear" w:color="auto" w:fill="FFFFFF"/>
        </w:rPr>
        <w:t xml:space="preserve">. </w:t>
      </w:r>
      <w:r w:rsidR="00E3247B">
        <w:rPr>
          <w:rFonts w:cs="Times New Roman"/>
          <w:color w:val="333333"/>
          <w:szCs w:val="24"/>
          <w:shd w:val="clear" w:color="auto" w:fill="FFFFFF"/>
        </w:rPr>
        <w:t>Further</w:t>
      </w:r>
      <w:r w:rsidR="00F928AC" w:rsidRPr="00BF00C4">
        <w:rPr>
          <w:rFonts w:cs="Times New Roman"/>
          <w:color w:val="333333"/>
          <w:szCs w:val="24"/>
          <w:shd w:val="clear" w:color="auto" w:fill="FFFFFF"/>
        </w:rPr>
        <w:t xml:space="preserve">, </w:t>
      </w:r>
      <w:r w:rsidR="00682D39">
        <w:rPr>
          <w:rFonts w:cs="Times New Roman"/>
          <w:color w:val="333333"/>
          <w:szCs w:val="24"/>
          <w:shd w:val="clear" w:color="auto" w:fill="FFFFFF"/>
        </w:rPr>
        <w:t>10</w:t>
      </w:r>
      <w:r w:rsidR="00F928AC" w:rsidRPr="00BF00C4">
        <w:rPr>
          <w:rFonts w:cs="Times New Roman"/>
          <w:color w:val="333333"/>
          <w:szCs w:val="24"/>
          <w:shd w:val="clear" w:color="auto" w:fill="FFFFFF"/>
        </w:rPr>
        <w:t xml:space="preserve"> of </w:t>
      </w:r>
      <w:r w:rsidR="00682D39">
        <w:rPr>
          <w:rFonts w:cs="Times New Roman"/>
          <w:color w:val="333333"/>
          <w:szCs w:val="24"/>
          <w:shd w:val="clear" w:color="auto" w:fill="FFFFFF"/>
        </w:rPr>
        <w:t>11</w:t>
      </w:r>
      <w:r w:rsidR="00F928AC" w:rsidRPr="00BF00C4">
        <w:rPr>
          <w:rFonts w:cs="Times New Roman"/>
          <w:color w:val="333333"/>
          <w:szCs w:val="24"/>
          <w:shd w:val="clear" w:color="auto" w:fill="FFFFFF"/>
        </w:rPr>
        <w:t xml:space="preserve"> </w:t>
      </w:r>
      <w:r w:rsidR="00107F1F">
        <w:rPr>
          <w:rFonts w:cs="Times New Roman"/>
          <w:color w:val="333333"/>
          <w:szCs w:val="24"/>
          <w:shd w:val="clear" w:color="auto" w:fill="FFFFFF"/>
        </w:rPr>
        <w:t>gridded</w:t>
      </w:r>
      <w:r w:rsidR="00F928AC" w:rsidRPr="00BF00C4">
        <w:rPr>
          <w:rFonts w:cs="Times New Roman"/>
          <w:color w:val="333333"/>
          <w:szCs w:val="24"/>
          <w:shd w:val="clear" w:color="auto" w:fill="FFFFFF"/>
        </w:rPr>
        <w:t xml:space="preserve"> datasets systematically </w:t>
      </w:r>
      <w:r w:rsidR="00F928AC" w:rsidRPr="00813B40">
        <w:rPr>
          <w:rFonts w:cs="Times New Roman"/>
          <w:i/>
          <w:iCs/>
          <w:color w:val="333333"/>
          <w:szCs w:val="24"/>
          <w:shd w:val="clear" w:color="auto" w:fill="FFFFFF"/>
        </w:rPr>
        <w:t>underestimate</w:t>
      </w:r>
      <w:r w:rsidR="00F928AC" w:rsidRPr="00BF00C4">
        <w:rPr>
          <w:rFonts w:cs="Times New Roman"/>
          <w:color w:val="333333"/>
          <w:szCs w:val="24"/>
          <w:shd w:val="clear" w:color="auto" w:fill="FFFFFF"/>
        </w:rPr>
        <w:t xml:space="preserve"> dry season precipitation</w:t>
      </w:r>
      <w:r w:rsidR="00E3247B">
        <w:rPr>
          <w:rFonts w:cs="Times New Roman"/>
          <w:color w:val="333333"/>
          <w:szCs w:val="24"/>
          <w:shd w:val="clear" w:color="auto" w:fill="FFFFFF"/>
        </w:rPr>
        <w:t xml:space="preserve"> relative to in situ data</w:t>
      </w:r>
      <w:r w:rsidR="00CA5EFC">
        <w:rPr>
          <w:rFonts w:cs="Times New Roman"/>
          <w:color w:val="333333"/>
          <w:szCs w:val="24"/>
          <w:shd w:val="clear" w:color="auto" w:fill="FFFFFF"/>
        </w:rPr>
        <w:t xml:space="preserve"> (</w:t>
      </w:r>
      <w:r w:rsidR="00F928AC" w:rsidRPr="00BF00C4">
        <w:rPr>
          <w:rFonts w:cs="Times New Roman"/>
          <w:color w:val="333333"/>
          <w:szCs w:val="24"/>
          <w:shd w:val="clear" w:color="auto" w:fill="FFFFFF"/>
        </w:rPr>
        <w:t>mean bias rang</w:t>
      </w:r>
      <w:r w:rsidR="00CA5EFC">
        <w:rPr>
          <w:rFonts w:cs="Times New Roman"/>
          <w:color w:val="333333"/>
          <w:szCs w:val="24"/>
          <w:shd w:val="clear" w:color="auto" w:fill="FFFFFF"/>
        </w:rPr>
        <w:t>ed</w:t>
      </w:r>
      <w:r w:rsidR="00F928AC" w:rsidRPr="00BF00C4">
        <w:rPr>
          <w:rFonts w:cs="Times New Roman"/>
          <w:color w:val="333333"/>
          <w:szCs w:val="24"/>
          <w:shd w:val="clear" w:color="auto" w:fill="FFFFFF"/>
        </w:rPr>
        <w:t xml:space="preserve"> from</w:t>
      </w:r>
      <w:r w:rsidR="00CA5EFC">
        <w:rPr>
          <w:rFonts w:cs="Times New Roman"/>
          <w:color w:val="333333"/>
          <w:szCs w:val="24"/>
          <w:shd w:val="clear" w:color="auto" w:fill="FFFFFF"/>
        </w:rPr>
        <w:t xml:space="preserve"> -6</w:t>
      </w:r>
      <w:r w:rsidR="000E2ED5">
        <w:rPr>
          <w:rFonts w:cs="Times New Roman"/>
          <w:color w:val="333333"/>
          <w:szCs w:val="24"/>
          <w:shd w:val="clear" w:color="auto" w:fill="FFFFFF"/>
        </w:rPr>
        <w:t>3</w:t>
      </w:r>
      <w:r w:rsidR="00CA5EFC">
        <w:rPr>
          <w:rFonts w:cs="Times New Roman"/>
          <w:color w:val="333333"/>
          <w:szCs w:val="24"/>
          <w:shd w:val="clear" w:color="auto" w:fill="FFFFFF"/>
        </w:rPr>
        <w:t xml:space="preserve"> to </w:t>
      </w:r>
      <w:r w:rsidR="00F928AC" w:rsidRPr="00BF00C4">
        <w:rPr>
          <w:rFonts w:cs="Times New Roman"/>
          <w:color w:val="333333"/>
          <w:szCs w:val="24"/>
          <w:shd w:val="clear" w:color="auto" w:fill="FFFFFF"/>
        </w:rPr>
        <w:t>+</w:t>
      </w:r>
      <w:r w:rsidR="00682D39">
        <w:rPr>
          <w:rFonts w:cs="Times New Roman"/>
          <w:color w:val="333333"/>
          <w:szCs w:val="24"/>
          <w:shd w:val="clear" w:color="auto" w:fill="FFFFFF"/>
        </w:rPr>
        <w:t>5 mm</w:t>
      </w:r>
      <w:r w:rsidR="00CA5EFC">
        <w:rPr>
          <w:rFonts w:cs="Times New Roman"/>
          <w:color w:val="333333"/>
          <w:szCs w:val="24"/>
          <w:shd w:val="clear" w:color="auto" w:fill="FFFFFF"/>
        </w:rPr>
        <w:t>, Table 2</w:t>
      </w:r>
      <w:r w:rsidR="00F928AC" w:rsidRPr="00BF00C4">
        <w:rPr>
          <w:rFonts w:cs="Times New Roman"/>
          <w:color w:val="333333"/>
          <w:szCs w:val="24"/>
          <w:shd w:val="clear" w:color="auto" w:fill="FFFFFF"/>
        </w:rPr>
        <w:t xml:space="preserve">).  </w:t>
      </w:r>
      <w:r w:rsidR="00E3247B">
        <w:rPr>
          <w:rFonts w:cs="Times New Roman"/>
          <w:color w:val="333333"/>
          <w:szCs w:val="24"/>
          <w:shd w:val="clear" w:color="auto" w:fill="FFFFFF"/>
        </w:rPr>
        <w:t xml:space="preserve">Examination of the </w:t>
      </w:r>
      <w:r w:rsidR="00CA5EFC">
        <w:rPr>
          <w:rFonts w:cs="Times New Roman"/>
          <w:color w:val="333333"/>
          <w:szCs w:val="24"/>
          <w:shd w:val="clear" w:color="auto" w:fill="FFFFFF"/>
        </w:rPr>
        <w:t>patterns of bias at across sites reveals</w:t>
      </w:r>
      <w:r w:rsidR="00E3247B">
        <w:rPr>
          <w:rFonts w:cs="Times New Roman"/>
          <w:color w:val="333333"/>
          <w:szCs w:val="24"/>
          <w:shd w:val="clear" w:color="auto" w:fill="FFFFFF"/>
        </w:rPr>
        <w:t xml:space="preserve"> that the gridded products all </w:t>
      </w:r>
      <w:r w:rsidR="00CA5EFC">
        <w:rPr>
          <w:rFonts w:cs="Times New Roman"/>
          <w:color w:val="333333"/>
          <w:szCs w:val="24"/>
          <w:shd w:val="clear" w:color="auto" w:fill="FFFFFF"/>
        </w:rPr>
        <w:t>exhibit</w:t>
      </w:r>
      <w:r w:rsidR="00E3247B">
        <w:rPr>
          <w:rFonts w:cs="Times New Roman"/>
          <w:color w:val="333333"/>
          <w:szCs w:val="24"/>
          <w:shd w:val="clear" w:color="auto" w:fill="FFFFFF"/>
        </w:rPr>
        <w:t xml:space="preserve"> the expected </w:t>
      </w:r>
      <w:r w:rsidR="00CA5EFC">
        <w:rPr>
          <w:rFonts w:cs="Times New Roman"/>
          <w:color w:val="333333"/>
          <w:szCs w:val="24"/>
          <w:shd w:val="clear" w:color="auto" w:fill="FFFFFF"/>
        </w:rPr>
        <w:t xml:space="preserve">modest </w:t>
      </w:r>
      <w:r w:rsidR="00E3247B">
        <w:rPr>
          <w:rFonts w:cs="Times New Roman"/>
          <w:color w:val="333333"/>
          <w:szCs w:val="24"/>
          <w:shd w:val="clear" w:color="auto" w:fill="FFFFFF"/>
        </w:rPr>
        <w:t>positive bias</w:t>
      </w:r>
      <w:r w:rsidR="00CA5EFC">
        <w:rPr>
          <w:rFonts w:cs="Times New Roman"/>
          <w:color w:val="333333"/>
          <w:szCs w:val="24"/>
          <w:shd w:val="clear" w:color="auto" w:fill="FFFFFF"/>
        </w:rPr>
        <w:t xml:space="preserve"> (higher values than in situ)</w:t>
      </w:r>
      <w:r w:rsidR="00E3247B">
        <w:rPr>
          <w:rFonts w:cs="Times New Roman"/>
          <w:color w:val="333333"/>
          <w:szCs w:val="24"/>
          <w:shd w:val="clear" w:color="auto" w:fill="FFFFFF"/>
        </w:rPr>
        <w:t xml:space="preserve"> in </w:t>
      </w:r>
      <w:r w:rsidR="00CA5EFC">
        <w:rPr>
          <w:rFonts w:cs="Times New Roman"/>
          <w:color w:val="333333"/>
          <w:szCs w:val="24"/>
          <w:shd w:val="clear" w:color="auto" w:fill="FFFFFF"/>
        </w:rPr>
        <w:t xml:space="preserve">the </w:t>
      </w:r>
      <w:r w:rsidR="00E3247B">
        <w:rPr>
          <w:rFonts w:cs="Times New Roman"/>
          <w:color w:val="333333"/>
          <w:szCs w:val="24"/>
          <w:shd w:val="clear" w:color="auto" w:fill="FFFFFF"/>
        </w:rPr>
        <w:t>lower rainfall</w:t>
      </w:r>
      <w:r w:rsidR="00CA5EFC">
        <w:rPr>
          <w:rFonts w:cs="Times New Roman"/>
          <w:color w:val="333333"/>
          <w:szCs w:val="24"/>
          <w:shd w:val="clear" w:color="auto" w:fill="FFFFFF"/>
        </w:rPr>
        <w:t xml:space="preserve"> lowland sites</w:t>
      </w:r>
      <w:r w:rsidR="00E3247B">
        <w:rPr>
          <w:rFonts w:cs="Times New Roman"/>
          <w:color w:val="333333"/>
          <w:szCs w:val="24"/>
          <w:shd w:val="clear" w:color="auto" w:fill="FFFFFF"/>
        </w:rPr>
        <w:t xml:space="preserve">, </w:t>
      </w:r>
      <w:r w:rsidR="00CA5EFC">
        <w:rPr>
          <w:rFonts w:cs="Times New Roman"/>
          <w:color w:val="333333"/>
          <w:szCs w:val="24"/>
          <w:shd w:val="clear" w:color="auto" w:fill="FFFFFF"/>
        </w:rPr>
        <w:t>and all have strong negative bias at high rainfall high elevation sites (Figures 3, 4).</w:t>
      </w:r>
      <w:r w:rsidR="00E3247B">
        <w:rPr>
          <w:rFonts w:cs="Times New Roman"/>
          <w:color w:val="333333"/>
          <w:szCs w:val="24"/>
          <w:shd w:val="clear" w:color="auto" w:fill="FFFFFF"/>
        </w:rPr>
        <w:t xml:space="preserve"> </w:t>
      </w:r>
      <w:r w:rsidR="00D21289">
        <w:rPr>
          <w:rFonts w:cs="Times New Roman"/>
          <w:color w:val="333333"/>
          <w:szCs w:val="24"/>
          <w:shd w:val="clear" w:color="auto" w:fill="FFFFFF"/>
        </w:rPr>
        <w:t xml:space="preserve"> </w:t>
      </w:r>
      <w:r w:rsidR="00F928AC" w:rsidRPr="00BF00C4">
        <w:rPr>
          <w:rFonts w:cs="Times New Roman"/>
          <w:color w:val="333333"/>
          <w:szCs w:val="24"/>
          <w:shd w:val="clear" w:color="auto" w:fill="FFFFFF"/>
        </w:rPr>
        <w:t>The PBCOR</w:t>
      </w:r>
      <w:r w:rsidR="006F34ED">
        <w:rPr>
          <w:rFonts w:cs="Times New Roman"/>
          <w:color w:val="333333"/>
          <w:szCs w:val="24"/>
          <w:shd w:val="clear" w:color="auto" w:fill="FFFFFF"/>
        </w:rPr>
        <w:t>-corrected datasets have higher</w:t>
      </w:r>
      <w:r w:rsidR="00F928AC" w:rsidRPr="00BF00C4">
        <w:rPr>
          <w:rFonts w:cs="Times New Roman"/>
          <w:color w:val="333333"/>
          <w:szCs w:val="24"/>
          <w:shd w:val="clear" w:color="auto" w:fill="FFFFFF"/>
        </w:rPr>
        <w:t xml:space="preserve"> precipitation totals, and thus systematically shift the mean bias upwards.</w:t>
      </w:r>
      <w:r w:rsidR="00E3247B">
        <w:rPr>
          <w:rFonts w:cs="Times New Roman"/>
          <w:color w:val="333333"/>
          <w:szCs w:val="24"/>
          <w:shd w:val="clear" w:color="auto" w:fill="FFFFFF"/>
        </w:rPr>
        <w:t xml:space="preserve">  </w:t>
      </w:r>
    </w:p>
    <w:p w14:paraId="493F2BCB" w14:textId="431F2B51" w:rsidR="00002E65" w:rsidRPr="00A50927" w:rsidRDefault="00A50927" w:rsidP="00813B40">
      <w:pPr>
        <w:spacing w:line="480" w:lineRule="auto"/>
        <w:rPr>
          <w:rFonts w:cs="Times New Roman"/>
          <w:i/>
          <w:iCs/>
          <w:color w:val="333333"/>
          <w:szCs w:val="24"/>
          <w:shd w:val="clear" w:color="auto" w:fill="FFFFFF"/>
        </w:rPr>
      </w:pPr>
      <w:r w:rsidRPr="00A50927">
        <w:rPr>
          <w:rFonts w:cs="Times New Roman"/>
          <w:i/>
          <w:iCs/>
          <w:color w:val="333333"/>
          <w:szCs w:val="24"/>
          <w:shd w:val="clear" w:color="auto" w:fill="FFFFFF"/>
        </w:rPr>
        <w:t>Seasonal and interannual</w:t>
      </w:r>
      <w:r w:rsidR="00002E65" w:rsidRPr="00A50927">
        <w:rPr>
          <w:rFonts w:cs="Times New Roman"/>
          <w:i/>
          <w:iCs/>
          <w:color w:val="333333"/>
          <w:szCs w:val="24"/>
          <w:shd w:val="clear" w:color="auto" w:fill="FFFFFF"/>
        </w:rPr>
        <w:t xml:space="preserve"> patterns</w:t>
      </w:r>
    </w:p>
    <w:p w14:paraId="177FE6B0" w14:textId="25C46782" w:rsidR="00002E65" w:rsidRPr="00BF00C4" w:rsidRDefault="00002E65" w:rsidP="00813B40">
      <w:pPr>
        <w:spacing w:line="480" w:lineRule="auto"/>
        <w:ind w:firstLine="720"/>
        <w:rPr>
          <w:rFonts w:cs="Times New Roman"/>
          <w:color w:val="333333"/>
          <w:szCs w:val="24"/>
          <w:shd w:val="clear" w:color="auto" w:fill="FFFFFF"/>
        </w:rPr>
      </w:pPr>
      <w:r w:rsidRPr="00BF00C4">
        <w:rPr>
          <w:rFonts w:cs="Times New Roman"/>
          <w:color w:val="333333"/>
          <w:szCs w:val="24"/>
          <w:shd w:val="clear" w:color="auto" w:fill="FFFFFF"/>
        </w:rPr>
        <w:t xml:space="preserve">All </w:t>
      </w:r>
      <w:r w:rsidR="00107F1F">
        <w:rPr>
          <w:rFonts w:cs="Times New Roman"/>
          <w:color w:val="333333"/>
          <w:szCs w:val="24"/>
          <w:shd w:val="clear" w:color="auto" w:fill="FFFFFF"/>
        </w:rPr>
        <w:t>gridded</w:t>
      </w:r>
      <w:r w:rsidRPr="00BF00C4">
        <w:rPr>
          <w:rFonts w:cs="Times New Roman"/>
          <w:color w:val="333333"/>
          <w:szCs w:val="24"/>
          <w:shd w:val="clear" w:color="auto" w:fill="FFFFFF"/>
        </w:rPr>
        <w:t xml:space="preserve"> datasets did </w:t>
      </w:r>
      <w:r w:rsidR="006F34ED">
        <w:rPr>
          <w:rFonts w:cs="Times New Roman"/>
          <w:color w:val="333333"/>
          <w:szCs w:val="24"/>
          <w:shd w:val="clear" w:color="auto" w:fill="FFFFFF"/>
        </w:rPr>
        <w:t xml:space="preserve">well at reproducing the broad patterns of </w:t>
      </w:r>
      <w:r w:rsidRPr="00BF00C4">
        <w:rPr>
          <w:rFonts w:cs="Times New Roman"/>
          <w:color w:val="333333"/>
          <w:szCs w:val="24"/>
          <w:shd w:val="clear" w:color="auto" w:fill="FFFFFF"/>
        </w:rPr>
        <w:t>seasonal variation in mean rainfall among calendar months (Pearson correlations between 0.93 and 0.9</w:t>
      </w:r>
      <w:r w:rsidR="00682D39">
        <w:rPr>
          <w:rFonts w:cs="Times New Roman"/>
          <w:color w:val="333333"/>
          <w:szCs w:val="24"/>
          <w:shd w:val="clear" w:color="auto" w:fill="FFFFFF"/>
        </w:rPr>
        <w:t>8</w:t>
      </w:r>
      <w:r w:rsidRPr="00BF00C4">
        <w:rPr>
          <w:rFonts w:cs="Times New Roman"/>
          <w:color w:val="333333"/>
          <w:szCs w:val="24"/>
          <w:shd w:val="clear" w:color="auto" w:fill="FFFFFF"/>
        </w:rPr>
        <w:t xml:space="preserve">, Table </w:t>
      </w:r>
      <w:r w:rsidR="00682D39">
        <w:rPr>
          <w:rFonts w:cs="Times New Roman"/>
          <w:color w:val="333333"/>
          <w:szCs w:val="24"/>
          <w:shd w:val="clear" w:color="auto" w:fill="FFFFFF"/>
        </w:rPr>
        <w:t>2</w:t>
      </w:r>
      <w:r w:rsidRPr="00BF00C4">
        <w:rPr>
          <w:rFonts w:cs="Times New Roman"/>
          <w:color w:val="333333"/>
          <w:szCs w:val="24"/>
          <w:shd w:val="clear" w:color="auto" w:fill="FFFFFF"/>
        </w:rPr>
        <w:t xml:space="preserve">).  However, all underestimated dry season precipitation in </w:t>
      </w:r>
      <w:r w:rsidR="006F34ED">
        <w:rPr>
          <w:rFonts w:cs="Times New Roman"/>
          <w:color w:val="333333"/>
          <w:szCs w:val="24"/>
          <w:shd w:val="clear" w:color="auto" w:fill="FFFFFF"/>
        </w:rPr>
        <w:t>the wettest</w:t>
      </w:r>
      <w:r w:rsidRPr="00BF00C4">
        <w:rPr>
          <w:rFonts w:cs="Times New Roman"/>
          <w:color w:val="333333"/>
          <w:szCs w:val="24"/>
          <w:shd w:val="clear" w:color="auto" w:fill="FFFFFF"/>
        </w:rPr>
        <w:t xml:space="preserve"> site</w:t>
      </w:r>
      <w:r w:rsidR="006F34ED">
        <w:rPr>
          <w:rFonts w:cs="Times New Roman"/>
          <w:color w:val="333333"/>
          <w:szCs w:val="24"/>
          <w:shd w:val="clear" w:color="auto" w:fill="FFFFFF"/>
        </w:rPr>
        <w:t>s</w:t>
      </w:r>
      <w:r w:rsidRPr="00BF00C4">
        <w:rPr>
          <w:rFonts w:cs="Times New Roman"/>
          <w:color w:val="333333"/>
          <w:szCs w:val="24"/>
          <w:shd w:val="clear" w:color="auto" w:fill="FFFFFF"/>
        </w:rPr>
        <w:t xml:space="preserve"> (Figure 5). </w:t>
      </w:r>
      <w:r w:rsidR="00682D39">
        <w:rPr>
          <w:rFonts w:cs="Times New Roman"/>
          <w:color w:val="333333"/>
          <w:szCs w:val="24"/>
          <w:shd w:val="clear" w:color="auto" w:fill="FFFFFF"/>
        </w:rPr>
        <w:t xml:space="preserve">CHIRPSv2 had the highest Pearson correlation for seasonality (0.98) and the smallest </w:t>
      </w:r>
      <w:r w:rsidR="00E3247B">
        <w:rPr>
          <w:rFonts w:cs="Times New Roman"/>
          <w:color w:val="333333"/>
          <w:szCs w:val="24"/>
          <w:shd w:val="clear" w:color="auto" w:fill="FFFFFF"/>
        </w:rPr>
        <w:t xml:space="preserve">average </w:t>
      </w:r>
      <w:r w:rsidR="00682D39">
        <w:rPr>
          <w:rFonts w:cs="Times New Roman"/>
          <w:color w:val="333333"/>
          <w:szCs w:val="24"/>
          <w:shd w:val="clear" w:color="auto" w:fill="FFFFFF"/>
        </w:rPr>
        <w:t>RMSE</w:t>
      </w:r>
      <w:r w:rsidR="00E3247B">
        <w:rPr>
          <w:rFonts w:cs="Times New Roman"/>
          <w:color w:val="333333"/>
          <w:szCs w:val="24"/>
          <w:shd w:val="clear" w:color="auto" w:fill="FFFFFF"/>
        </w:rPr>
        <w:t xml:space="preserve"> </w:t>
      </w:r>
      <w:r w:rsidR="00682D39">
        <w:rPr>
          <w:rFonts w:cs="Times New Roman"/>
          <w:color w:val="333333"/>
          <w:szCs w:val="24"/>
          <w:shd w:val="clear" w:color="auto" w:fill="FFFFFF"/>
        </w:rPr>
        <w:t>(</w:t>
      </w:r>
      <w:r w:rsidR="000E2ED5">
        <w:rPr>
          <w:rFonts w:cs="Times New Roman"/>
          <w:color w:val="333333"/>
          <w:szCs w:val="24"/>
          <w:shd w:val="clear" w:color="auto" w:fill="FFFFFF"/>
        </w:rPr>
        <w:t>23</w:t>
      </w:r>
      <w:r w:rsidR="00E3247B">
        <w:rPr>
          <w:rFonts w:cs="Times New Roman"/>
          <w:color w:val="333333"/>
          <w:szCs w:val="24"/>
          <w:shd w:val="clear" w:color="auto" w:fill="FFFFFF"/>
        </w:rPr>
        <w:t xml:space="preserve"> </w:t>
      </w:r>
      <w:r w:rsidR="00682D39">
        <w:rPr>
          <w:rFonts w:cs="Times New Roman"/>
          <w:color w:val="333333"/>
          <w:szCs w:val="24"/>
          <w:shd w:val="clear" w:color="auto" w:fill="FFFFFF"/>
        </w:rPr>
        <w:t xml:space="preserve">mm). </w:t>
      </w:r>
    </w:p>
    <w:p w14:paraId="20C19C8C" w14:textId="50D2BE9F" w:rsidR="00002E65" w:rsidRPr="00BF00C4" w:rsidRDefault="00002E65" w:rsidP="00813B40">
      <w:pPr>
        <w:spacing w:line="480" w:lineRule="auto"/>
        <w:ind w:firstLine="720"/>
        <w:rPr>
          <w:rFonts w:cs="Times New Roman"/>
          <w:color w:val="333333"/>
          <w:szCs w:val="24"/>
          <w:shd w:val="clear" w:color="auto" w:fill="FFFFFF"/>
        </w:rPr>
      </w:pPr>
      <w:r w:rsidRPr="00BF00C4">
        <w:rPr>
          <w:rFonts w:cs="Times New Roman"/>
          <w:color w:val="333333"/>
          <w:szCs w:val="24"/>
          <w:shd w:val="clear" w:color="auto" w:fill="FFFFFF"/>
        </w:rPr>
        <w:t xml:space="preserve">Interannual variability </w:t>
      </w:r>
      <w:r w:rsidR="00A50927">
        <w:rPr>
          <w:rFonts w:cs="Times New Roman"/>
          <w:color w:val="333333"/>
          <w:szCs w:val="24"/>
          <w:shd w:val="clear" w:color="auto" w:fill="FFFFFF"/>
        </w:rPr>
        <w:t xml:space="preserve">in the rain gauge data </w:t>
      </w:r>
      <w:r w:rsidRPr="00BF00C4">
        <w:rPr>
          <w:rFonts w:cs="Times New Roman"/>
          <w:color w:val="333333"/>
          <w:szCs w:val="24"/>
          <w:shd w:val="clear" w:color="auto" w:fill="FFFFFF"/>
        </w:rPr>
        <w:t xml:space="preserve">was less well </w:t>
      </w:r>
      <w:r w:rsidR="00A50927">
        <w:rPr>
          <w:rFonts w:cs="Times New Roman"/>
          <w:color w:val="333333"/>
          <w:szCs w:val="24"/>
          <w:shd w:val="clear" w:color="auto" w:fill="FFFFFF"/>
        </w:rPr>
        <w:t>reproduced in the gridded climate products</w:t>
      </w:r>
      <w:r w:rsidR="00D21289">
        <w:rPr>
          <w:rFonts w:cs="Times New Roman"/>
          <w:color w:val="333333"/>
          <w:szCs w:val="24"/>
          <w:shd w:val="clear" w:color="auto" w:fill="FFFFFF"/>
        </w:rPr>
        <w:t>, especially at the wetter sites</w:t>
      </w:r>
      <w:r w:rsidRPr="00BF00C4">
        <w:rPr>
          <w:rFonts w:cs="Times New Roman"/>
          <w:color w:val="333333"/>
          <w:szCs w:val="24"/>
          <w:shd w:val="clear" w:color="auto" w:fill="FFFFFF"/>
        </w:rPr>
        <w:t xml:space="preserve"> (Figure 6).  The best datasets – specifically </w:t>
      </w:r>
      <w:r w:rsidR="00616B46">
        <w:rPr>
          <w:rFonts w:cs="Times New Roman"/>
          <w:color w:val="333333"/>
          <w:szCs w:val="24"/>
          <w:shd w:val="clear" w:color="auto" w:fill="FFFFFF"/>
        </w:rPr>
        <w:lastRenderedPageBreak/>
        <w:t>CHIRPS</w:t>
      </w:r>
      <w:r w:rsidR="000E2ED5">
        <w:rPr>
          <w:rFonts w:cs="Times New Roman"/>
          <w:color w:val="333333"/>
          <w:szCs w:val="24"/>
          <w:shd w:val="clear" w:color="auto" w:fill="FFFFFF"/>
        </w:rPr>
        <w:t xml:space="preserve"> v2.0 </w:t>
      </w:r>
      <w:r w:rsidRPr="00BF00C4">
        <w:rPr>
          <w:rFonts w:cs="Times New Roman"/>
          <w:color w:val="333333"/>
          <w:szCs w:val="24"/>
          <w:shd w:val="clear" w:color="auto" w:fill="FFFFFF"/>
        </w:rPr>
        <w:t xml:space="preserve">and </w:t>
      </w:r>
      <w:r w:rsidR="00616B46" w:rsidRPr="00BF00C4">
        <w:rPr>
          <w:rFonts w:cs="Times New Roman"/>
          <w:color w:val="333333"/>
          <w:szCs w:val="24"/>
          <w:shd w:val="clear" w:color="auto" w:fill="FFFFFF"/>
        </w:rPr>
        <w:t xml:space="preserve">CHELSA W5E5 </w:t>
      </w:r>
      <w:r w:rsidR="00A50927">
        <w:rPr>
          <w:rFonts w:cs="Times New Roman"/>
          <w:color w:val="333333"/>
          <w:szCs w:val="24"/>
          <w:shd w:val="clear" w:color="auto" w:fill="FFFFFF"/>
        </w:rPr>
        <w:t>h</w:t>
      </w:r>
      <w:r w:rsidR="00FD69CF">
        <w:rPr>
          <w:rFonts w:cs="Times New Roman"/>
          <w:color w:val="333333"/>
          <w:szCs w:val="24"/>
          <w:shd w:val="clear" w:color="auto" w:fill="FFFFFF"/>
        </w:rPr>
        <w:t>ad</w:t>
      </w:r>
      <w:r w:rsidRPr="00BF00C4">
        <w:rPr>
          <w:rFonts w:cs="Times New Roman"/>
          <w:color w:val="333333"/>
          <w:szCs w:val="24"/>
          <w:shd w:val="clear" w:color="auto" w:fill="FFFFFF"/>
        </w:rPr>
        <w:t xml:space="preserve"> Pearson correlation coefficients of 0.</w:t>
      </w:r>
      <w:r w:rsidR="00616B46">
        <w:rPr>
          <w:rFonts w:cs="Times New Roman"/>
          <w:color w:val="333333"/>
          <w:szCs w:val="24"/>
          <w:shd w:val="clear" w:color="auto" w:fill="FFFFFF"/>
        </w:rPr>
        <w:t>7</w:t>
      </w:r>
      <w:r w:rsidR="000E2ED5">
        <w:rPr>
          <w:rFonts w:cs="Times New Roman"/>
          <w:color w:val="333333"/>
          <w:szCs w:val="24"/>
          <w:shd w:val="clear" w:color="auto" w:fill="FFFFFF"/>
        </w:rPr>
        <w:t>4</w:t>
      </w:r>
      <w:r w:rsidRPr="00BF00C4">
        <w:rPr>
          <w:rFonts w:cs="Times New Roman"/>
          <w:color w:val="333333"/>
          <w:szCs w:val="24"/>
          <w:shd w:val="clear" w:color="auto" w:fill="FFFFFF"/>
        </w:rPr>
        <w:t xml:space="preserve"> and 0.</w:t>
      </w:r>
      <w:r w:rsidR="00616B46">
        <w:rPr>
          <w:rFonts w:cs="Times New Roman"/>
          <w:color w:val="333333"/>
          <w:szCs w:val="24"/>
          <w:shd w:val="clear" w:color="auto" w:fill="FFFFFF"/>
        </w:rPr>
        <w:t>6</w:t>
      </w:r>
      <w:r w:rsidRPr="00BF00C4">
        <w:rPr>
          <w:rFonts w:cs="Times New Roman"/>
          <w:color w:val="333333"/>
          <w:szCs w:val="24"/>
          <w:shd w:val="clear" w:color="auto" w:fill="FFFFFF"/>
        </w:rPr>
        <w:t>9, respectively across sites, but other datasets did much worse (r=0.26 to 0.5</w:t>
      </w:r>
      <w:r w:rsidR="00616B46">
        <w:rPr>
          <w:rFonts w:cs="Times New Roman"/>
          <w:color w:val="333333"/>
          <w:szCs w:val="24"/>
          <w:shd w:val="clear" w:color="auto" w:fill="FFFFFF"/>
        </w:rPr>
        <w:t>9</w:t>
      </w:r>
      <w:r w:rsidRPr="00BF00C4">
        <w:rPr>
          <w:rFonts w:cs="Times New Roman"/>
          <w:color w:val="333333"/>
          <w:szCs w:val="24"/>
          <w:shd w:val="clear" w:color="auto" w:fill="FFFFFF"/>
        </w:rPr>
        <w:t xml:space="preserve">, Table 4). </w:t>
      </w:r>
      <w:r w:rsidR="001E6857" w:rsidRPr="00BF00C4">
        <w:rPr>
          <w:rFonts w:cs="Times New Roman"/>
          <w:color w:val="333333"/>
          <w:szCs w:val="24"/>
          <w:shd w:val="clear" w:color="auto" w:fill="FFFFFF"/>
        </w:rPr>
        <w:t xml:space="preserve">The highest annual rainfall years observed </w:t>
      </w:r>
      <w:r w:rsidR="00FD69CF">
        <w:rPr>
          <w:rFonts w:cs="Times New Roman"/>
          <w:color w:val="333333"/>
          <w:szCs w:val="24"/>
          <w:shd w:val="clear" w:color="auto" w:fill="FFFFFF"/>
        </w:rPr>
        <w:t xml:space="preserve">in </w:t>
      </w:r>
      <w:r w:rsidR="00107F1F">
        <w:rPr>
          <w:rFonts w:cs="Times New Roman"/>
          <w:color w:val="333333"/>
          <w:szCs w:val="24"/>
          <w:shd w:val="clear" w:color="auto" w:fill="FFFFFF"/>
        </w:rPr>
        <w:t xml:space="preserve">in situ </w:t>
      </w:r>
      <w:r w:rsidR="00FD69CF">
        <w:rPr>
          <w:rFonts w:cs="Times New Roman"/>
          <w:color w:val="333333"/>
          <w:szCs w:val="24"/>
          <w:shd w:val="clear" w:color="auto" w:fill="FFFFFF"/>
        </w:rPr>
        <w:t xml:space="preserve">measurements </w:t>
      </w:r>
      <w:r w:rsidR="001E6857" w:rsidRPr="00BF00C4">
        <w:rPr>
          <w:rFonts w:cs="Times New Roman"/>
          <w:color w:val="333333"/>
          <w:szCs w:val="24"/>
          <w:shd w:val="clear" w:color="auto" w:fill="FFFFFF"/>
        </w:rPr>
        <w:t xml:space="preserve">at the wet sites were almost never </w:t>
      </w:r>
      <w:r w:rsidR="00FD69CF">
        <w:rPr>
          <w:rFonts w:cs="Times New Roman"/>
          <w:color w:val="333333"/>
          <w:szCs w:val="24"/>
          <w:shd w:val="clear" w:color="auto" w:fill="FFFFFF"/>
        </w:rPr>
        <w:t>mirrored</w:t>
      </w:r>
      <w:r w:rsidR="001E6857" w:rsidRPr="00BF00C4">
        <w:rPr>
          <w:rFonts w:cs="Times New Roman"/>
          <w:color w:val="333333"/>
          <w:szCs w:val="24"/>
          <w:shd w:val="clear" w:color="auto" w:fill="FFFFFF"/>
        </w:rPr>
        <w:t xml:space="preserve"> in the </w:t>
      </w:r>
      <w:r w:rsidR="00107F1F">
        <w:rPr>
          <w:rFonts w:cs="Times New Roman"/>
          <w:color w:val="333333"/>
          <w:szCs w:val="24"/>
          <w:shd w:val="clear" w:color="auto" w:fill="FFFFFF"/>
        </w:rPr>
        <w:t>gridded</w:t>
      </w:r>
      <w:r w:rsidR="001E6857" w:rsidRPr="00BF00C4">
        <w:rPr>
          <w:rFonts w:cs="Times New Roman"/>
          <w:color w:val="333333"/>
          <w:szCs w:val="24"/>
          <w:shd w:val="clear" w:color="auto" w:fill="FFFFFF"/>
        </w:rPr>
        <w:t xml:space="preserve"> datasets (Figure 6).</w:t>
      </w:r>
      <w:r w:rsidR="00B00436" w:rsidRPr="00BF00C4">
        <w:rPr>
          <w:rFonts w:cs="Times New Roman"/>
          <w:color w:val="333333"/>
          <w:szCs w:val="24"/>
          <w:shd w:val="clear" w:color="auto" w:fill="FFFFFF"/>
        </w:rPr>
        <w:t xml:space="preserve"> </w:t>
      </w:r>
    </w:p>
    <w:p w14:paraId="1109710F" w14:textId="71E135CE" w:rsidR="00597816" w:rsidRPr="00BF00C4" w:rsidRDefault="009F5C82" w:rsidP="00813B40">
      <w:pPr>
        <w:spacing w:line="480" w:lineRule="auto"/>
        <w:rPr>
          <w:rFonts w:cs="Times New Roman"/>
          <w:szCs w:val="24"/>
        </w:rPr>
      </w:pPr>
      <w:r w:rsidRPr="00BF00C4">
        <w:rPr>
          <w:rFonts w:cs="Times New Roman"/>
          <w:szCs w:val="24"/>
        </w:rPr>
        <w:tab/>
      </w:r>
      <w:r w:rsidR="00352611" w:rsidRPr="00BF00C4">
        <w:rPr>
          <w:rFonts w:cs="Times New Roman"/>
          <w:szCs w:val="24"/>
        </w:rPr>
        <w:t xml:space="preserve"> </w:t>
      </w:r>
    </w:p>
    <w:p w14:paraId="78212ECC" w14:textId="3860B651" w:rsidR="009224C5" w:rsidRPr="00BF00C4" w:rsidRDefault="009224C5" w:rsidP="00813B40">
      <w:pPr>
        <w:spacing w:line="480" w:lineRule="auto"/>
        <w:rPr>
          <w:rFonts w:cs="Times New Roman"/>
          <w:b/>
          <w:bCs/>
          <w:szCs w:val="24"/>
        </w:rPr>
      </w:pPr>
      <w:r w:rsidRPr="00BF00C4">
        <w:rPr>
          <w:rFonts w:cs="Times New Roman"/>
          <w:b/>
          <w:bCs/>
          <w:szCs w:val="24"/>
        </w:rPr>
        <w:t>Discussion</w:t>
      </w:r>
      <w:r w:rsidR="00C46E78">
        <w:rPr>
          <w:rFonts w:cs="Times New Roman"/>
          <w:b/>
          <w:bCs/>
          <w:szCs w:val="24"/>
        </w:rPr>
        <w:t xml:space="preserve"> (</w:t>
      </w:r>
      <w:r w:rsidR="00E126FD">
        <w:rPr>
          <w:rFonts w:cs="Times New Roman"/>
          <w:b/>
          <w:bCs/>
          <w:szCs w:val="24"/>
        </w:rPr>
        <w:t>~800 words)</w:t>
      </w:r>
    </w:p>
    <w:p w14:paraId="14655271" w14:textId="058825B5" w:rsidR="00FD69CF" w:rsidRPr="00FD69CF" w:rsidRDefault="006F34ED" w:rsidP="00813B40">
      <w:pPr>
        <w:spacing w:line="480" w:lineRule="auto"/>
        <w:rPr>
          <w:rFonts w:cs="Times New Roman"/>
          <w:i/>
          <w:iCs/>
          <w:szCs w:val="24"/>
        </w:rPr>
      </w:pPr>
      <w:r>
        <w:rPr>
          <w:rFonts w:cs="Times New Roman"/>
          <w:i/>
          <w:iCs/>
          <w:szCs w:val="24"/>
        </w:rPr>
        <w:t>P</w:t>
      </w:r>
      <w:r w:rsidR="00FD69CF">
        <w:rPr>
          <w:rFonts w:cs="Times New Roman"/>
          <w:i/>
          <w:iCs/>
          <w:szCs w:val="24"/>
        </w:rPr>
        <w:t xml:space="preserve">erformance of gridded </w:t>
      </w:r>
      <w:r w:rsidR="009C3A1C">
        <w:rPr>
          <w:rFonts w:cs="Times New Roman"/>
          <w:i/>
          <w:iCs/>
          <w:szCs w:val="24"/>
        </w:rPr>
        <w:t>precipitation</w:t>
      </w:r>
      <w:r w:rsidR="00FD69CF">
        <w:rPr>
          <w:rFonts w:cs="Times New Roman"/>
          <w:i/>
          <w:iCs/>
          <w:szCs w:val="24"/>
        </w:rPr>
        <w:t xml:space="preserve"> products</w:t>
      </w:r>
      <w:r w:rsidR="00FB1A55">
        <w:rPr>
          <w:rFonts w:cs="Times New Roman"/>
          <w:i/>
          <w:iCs/>
          <w:szCs w:val="24"/>
        </w:rPr>
        <w:t xml:space="preserve"> in Panama</w:t>
      </w:r>
      <w:r w:rsidR="00FD69CF">
        <w:rPr>
          <w:rFonts w:cs="Times New Roman"/>
          <w:i/>
          <w:iCs/>
          <w:szCs w:val="24"/>
        </w:rPr>
        <w:t xml:space="preserve"> </w:t>
      </w:r>
    </w:p>
    <w:p w14:paraId="3E49D27A" w14:textId="0DB567FC" w:rsidR="00841639" w:rsidRPr="00A1132F" w:rsidRDefault="00841639" w:rsidP="00813B40">
      <w:pPr>
        <w:spacing w:line="480" w:lineRule="auto"/>
        <w:rPr>
          <w:rFonts w:cs="Times New Roman"/>
          <w:szCs w:val="24"/>
        </w:rPr>
      </w:pPr>
      <w:r>
        <w:rPr>
          <w:rFonts w:cs="Times New Roman"/>
          <w:szCs w:val="24"/>
        </w:rPr>
        <w:tab/>
      </w:r>
      <w:r w:rsidR="00605B07">
        <w:t xml:space="preserve">The high-resolution gridded </w:t>
      </w:r>
      <w:r w:rsidR="009C3A1C">
        <w:t>precipitation</w:t>
      </w:r>
      <w:r w:rsidR="00605B07">
        <w:t xml:space="preserve"> products analyzed here all did moderately well in capturing the broad trends of spatial and seasonal variation in </w:t>
      </w:r>
      <w:r w:rsidR="00DE1D10">
        <w:t>precipitation</w:t>
      </w:r>
      <w:r w:rsidR="00605B07">
        <w:t xml:space="preserve"> in central Panama, as reflected in high Pearson correlations. </w:t>
      </w:r>
      <w:r w:rsidR="000A5F35" w:rsidRPr="000A5F35">
        <w:rPr>
          <w:rFonts w:cs="Times New Roman"/>
          <w:szCs w:val="24"/>
        </w:rPr>
        <w:t>However, all of them underestimated precipitation in the wettest sites, especially dry season precipitation</w:t>
      </w:r>
      <w:r w:rsidR="000A5F35">
        <w:rPr>
          <w:rFonts w:cs="Times New Roman"/>
          <w:szCs w:val="24"/>
        </w:rPr>
        <w:t>.</w:t>
      </w:r>
      <w:r>
        <w:rPr>
          <w:rFonts w:cs="Times New Roman"/>
          <w:szCs w:val="24"/>
        </w:rPr>
        <w:t xml:space="preserve"> </w:t>
      </w:r>
      <w:r w:rsidR="000A5F35">
        <w:rPr>
          <w:rFonts w:cs="Times New Roman"/>
          <w:szCs w:val="24"/>
        </w:rPr>
        <w:t xml:space="preserve">In general, the products performed less well at reproducing spatial variation in dry season precipitation and interannual variation in total annual precipitation.  </w:t>
      </w:r>
    </w:p>
    <w:p w14:paraId="57EA029C" w14:textId="6EC59ED4" w:rsidR="007645A4" w:rsidRDefault="00841639" w:rsidP="00813B40">
      <w:pPr>
        <w:spacing w:line="480" w:lineRule="auto"/>
        <w:rPr>
          <w:rFonts w:cs="Times New Roman"/>
          <w:szCs w:val="24"/>
        </w:rPr>
      </w:pPr>
      <w:bookmarkStart w:id="101" w:name="_Hlk126470607"/>
      <w:r>
        <w:rPr>
          <w:rFonts w:cs="Times New Roman"/>
          <w:szCs w:val="24"/>
        </w:rPr>
        <w:tab/>
      </w:r>
      <w:r w:rsidR="005564C4" w:rsidRPr="00841639">
        <w:rPr>
          <w:rFonts w:cs="Times New Roman"/>
          <w:szCs w:val="24"/>
        </w:rPr>
        <w:t>For studies of among-site variation within central Panama, we recommend C</w:t>
      </w:r>
      <w:r w:rsidR="00651EAF">
        <w:rPr>
          <w:rFonts w:cs="Times New Roman"/>
          <w:szCs w:val="24"/>
        </w:rPr>
        <w:t>HIRPS v2</w:t>
      </w:r>
      <w:r w:rsidR="005564C4" w:rsidRPr="00841639">
        <w:rPr>
          <w:rFonts w:cs="Times New Roman"/>
          <w:szCs w:val="24"/>
        </w:rPr>
        <w:t>, which best capture</w:t>
      </w:r>
      <w:r w:rsidR="0030555F" w:rsidRPr="00841639">
        <w:rPr>
          <w:rFonts w:cs="Times New Roman"/>
          <w:szCs w:val="24"/>
        </w:rPr>
        <w:t>d</w:t>
      </w:r>
      <w:r w:rsidR="005564C4" w:rsidRPr="00841639">
        <w:rPr>
          <w:rFonts w:cs="Times New Roman"/>
          <w:szCs w:val="24"/>
        </w:rPr>
        <w:t xml:space="preserve"> spatial variation in total annual precipitati</w:t>
      </w:r>
      <w:r w:rsidR="00F514AF">
        <w:rPr>
          <w:rFonts w:cs="Times New Roman"/>
          <w:szCs w:val="24"/>
        </w:rPr>
        <w:t xml:space="preserve">on and dry season precipitation. </w:t>
      </w:r>
      <w:r w:rsidR="005564C4" w:rsidRPr="00841639">
        <w:rPr>
          <w:rFonts w:cs="Times New Roman"/>
          <w:szCs w:val="24"/>
        </w:rPr>
        <w:t>For analyses</w:t>
      </w:r>
      <w:r w:rsidR="0030555F" w:rsidRPr="00841639">
        <w:rPr>
          <w:rFonts w:cs="Times New Roman"/>
          <w:szCs w:val="24"/>
        </w:rPr>
        <w:t xml:space="preserve"> requiring time series, we recommend </w:t>
      </w:r>
      <w:r w:rsidR="00D72005" w:rsidRPr="00841639">
        <w:rPr>
          <w:rFonts w:cs="Times New Roman"/>
          <w:szCs w:val="24"/>
        </w:rPr>
        <w:t xml:space="preserve">CHIRPSv2 which best captured </w:t>
      </w:r>
      <w:r w:rsidR="00B008EB" w:rsidRPr="00841639">
        <w:rPr>
          <w:rFonts w:cs="Times New Roman"/>
          <w:szCs w:val="24"/>
        </w:rPr>
        <w:t xml:space="preserve">seasonal and </w:t>
      </w:r>
      <w:r w:rsidR="00D72005" w:rsidRPr="00841639">
        <w:rPr>
          <w:rFonts w:cs="Times New Roman"/>
          <w:szCs w:val="24"/>
        </w:rPr>
        <w:t>interannual variation</w:t>
      </w:r>
      <w:r w:rsidRPr="00841639">
        <w:rPr>
          <w:rFonts w:cs="Times New Roman"/>
          <w:szCs w:val="24"/>
        </w:rPr>
        <w:t xml:space="preserve"> and is available </w:t>
      </w:r>
      <w:r w:rsidR="007645A4">
        <w:rPr>
          <w:rFonts w:cs="Times New Roman"/>
          <w:szCs w:val="24"/>
        </w:rPr>
        <w:t>in monthly intervals</w:t>
      </w:r>
      <w:r w:rsidRPr="00841639">
        <w:rPr>
          <w:rFonts w:cs="Times New Roman"/>
          <w:szCs w:val="24"/>
        </w:rPr>
        <w:t xml:space="preserve"> from 1981 to near real time.  Note that CHIRPSv2 </w:t>
      </w:r>
      <w:r w:rsidR="00F514AF">
        <w:rPr>
          <w:rFonts w:cs="Times New Roman"/>
          <w:szCs w:val="24"/>
        </w:rPr>
        <w:t>has</w:t>
      </w:r>
      <w:r w:rsidRPr="00841639">
        <w:rPr>
          <w:rFonts w:cs="Times New Roman"/>
          <w:szCs w:val="24"/>
        </w:rPr>
        <w:t xml:space="preserve"> only 0.05 degree (~5 km) spatial resolution. </w:t>
      </w:r>
    </w:p>
    <w:p w14:paraId="735DAD19" w14:textId="49658D49" w:rsidR="00996D35" w:rsidRDefault="00841639" w:rsidP="00813B40">
      <w:pPr>
        <w:spacing w:line="480" w:lineRule="auto"/>
      </w:pPr>
      <w:r w:rsidRPr="00841639">
        <w:rPr>
          <w:rFonts w:cs="Times New Roman"/>
          <w:szCs w:val="24"/>
        </w:rPr>
        <w:t xml:space="preserve"> </w:t>
      </w:r>
      <w:r w:rsidR="00996D35">
        <w:t>The steep precipitation gradient of Panama, and the narrow isthmus requires high resolution products.</w:t>
      </w:r>
      <w:r w:rsidR="00462387">
        <w:t xml:space="preserve"> Products with coarser than </w:t>
      </w:r>
      <w:r w:rsidR="00996D35">
        <w:t>0.05 degrees resolution miss most of the local variability</w:t>
      </w:r>
      <w:r w:rsidR="00462387">
        <w:t>.</w:t>
      </w:r>
    </w:p>
    <w:p w14:paraId="1BFE2ADF" w14:textId="62F4DE4D" w:rsidR="00FD69CF" w:rsidRPr="00FD69CF" w:rsidRDefault="00A83F74" w:rsidP="00813B40">
      <w:pPr>
        <w:spacing w:before="240" w:line="480" w:lineRule="auto"/>
        <w:rPr>
          <w:rFonts w:cs="Times New Roman"/>
          <w:i/>
          <w:iCs/>
          <w:szCs w:val="24"/>
        </w:rPr>
      </w:pPr>
      <w:r>
        <w:rPr>
          <w:rFonts w:cs="Times New Roman"/>
          <w:i/>
          <w:iCs/>
          <w:szCs w:val="24"/>
        </w:rPr>
        <w:t>Interpretation</w:t>
      </w:r>
      <w:r w:rsidR="00FB1A55" w:rsidRPr="00813B40">
        <w:rPr>
          <w:rFonts w:cs="Times New Roman"/>
          <w:i/>
          <w:iCs/>
          <w:szCs w:val="24"/>
        </w:rPr>
        <w:t xml:space="preserve"> and </w:t>
      </w:r>
      <w:bookmarkEnd w:id="101"/>
      <w:r w:rsidR="00FB1A55">
        <w:rPr>
          <w:rFonts w:cs="Times New Roman"/>
          <w:i/>
          <w:iCs/>
          <w:szCs w:val="24"/>
        </w:rPr>
        <w:t>c</w:t>
      </w:r>
      <w:r w:rsidR="00FD69CF">
        <w:rPr>
          <w:rFonts w:cs="Times New Roman"/>
          <w:i/>
          <w:iCs/>
          <w:szCs w:val="24"/>
        </w:rPr>
        <w:t xml:space="preserve">omparisons with other studies </w:t>
      </w:r>
    </w:p>
    <w:p w14:paraId="5A15FB56" w14:textId="22CD30F8" w:rsidR="00A83F74" w:rsidRDefault="00FB1A55" w:rsidP="00813B40">
      <w:pPr>
        <w:spacing w:before="240" w:line="480" w:lineRule="auto"/>
        <w:ind w:firstLine="720"/>
        <w:rPr>
          <w:rFonts w:cs="Times New Roman"/>
          <w:szCs w:val="24"/>
        </w:rPr>
      </w:pPr>
      <w:r w:rsidRPr="00FB1A55">
        <w:rPr>
          <w:rFonts w:cs="Times New Roman"/>
          <w:szCs w:val="24"/>
        </w:rPr>
        <w:lastRenderedPageBreak/>
        <w:t xml:space="preserve">Interpretation of differences among the climate products in RMSE, MAE and mean bias relative to the </w:t>
      </w:r>
      <w:proofErr w:type="gramStart"/>
      <w:r w:rsidRPr="00FB1A55">
        <w:rPr>
          <w:rFonts w:cs="Times New Roman"/>
          <w:szCs w:val="24"/>
        </w:rPr>
        <w:t>in situ</w:t>
      </w:r>
      <w:proofErr w:type="gramEnd"/>
      <w:r w:rsidRPr="00FB1A55">
        <w:rPr>
          <w:rFonts w:cs="Times New Roman"/>
          <w:szCs w:val="24"/>
        </w:rPr>
        <w:t xml:space="preserve"> data is complicated by the known systematic </w:t>
      </w:r>
      <w:proofErr w:type="spellStart"/>
      <w:r w:rsidRPr="00FB1A55">
        <w:rPr>
          <w:rFonts w:cs="Times New Roman"/>
          <w:szCs w:val="24"/>
        </w:rPr>
        <w:t>undercatch</w:t>
      </w:r>
      <w:proofErr w:type="spellEnd"/>
      <w:r w:rsidRPr="00FB1A55">
        <w:rPr>
          <w:rFonts w:cs="Times New Roman"/>
          <w:szCs w:val="24"/>
        </w:rPr>
        <w:t xml:space="preserve"> in rain gauge measurements</w:t>
      </w:r>
      <w:r>
        <w:rPr>
          <w:rFonts w:cs="Times New Roman"/>
          <w:szCs w:val="24"/>
        </w:rPr>
        <w:t>, as well as by the fact that some of our in situ datasets also directly contribute to some of the gridded climate products</w:t>
      </w:r>
      <w:r w:rsidRPr="00FB1A55">
        <w:rPr>
          <w:rFonts w:cs="Times New Roman"/>
          <w:szCs w:val="24"/>
        </w:rPr>
        <w:t xml:space="preserve">.  Given that in situ data are systematic underestimates, accurate climate products should show substantial positive mean bias relative to the </w:t>
      </w:r>
      <w:proofErr w:type="gramStart"/>
      <w:r w:rsidRPr="00FB1A55">
        <w:rPr>
          <w:rFonts w:cs="Times New Roman"/>
          <w:szCs w:val="24"/>
        </w:rPr>
        <w:t>in situ</w:t>
      </w:r>
      <w:proofErr w:type="gramEnd"/>
      <w:r w:rsidRPr="00FB1A55">
        <w:rPr>
          <w:rFonts w:cs="Times New Roman"/>
          <w:szCs w:val="24"/>
        </w:rPr>
        <w:t xml:space="preserve"> observations, and this will elevate their RMSE and MAE.  Most of the climate products show substantial positive mean bias (90-414mm) for total annual precipitation, on the order of what would be expected to compensate for </w:t>
      </w:r>
      <w:proofErr w:type="spellStart"/>
      <w:r w:rsidRPr="00FB1A55">
        <w:rPr>
          <w:rFonts w:cs="Times New Roman"/>
          <w:szCs w:val="24"/>
        </w:rPr>
        <w:t>undercatch</w:t>
      </w:r>
      <w:proofErr w:type="spellEnd"/>
      <w:r w:rsidRPr="00FB1A55">
        <w:rPr>
          <w:rFonts w:cs="Times New Roman"/>
          <w:szCs w:val="24"/>
        </w:rPr>
        <w:t xml:space="preserve">. The exceptions are </w:t>
      </w:r>
      <w:proofErr w:type="spellStart"/>
      <w:r w:rsidRPr="00FB1A55">
        <w:rPr>
          <w:rFonts w:cs="Times New Roman"/>
          <w:szCs w:val="24"/>
        </w:rPr>
        <w:t>WorldClim</w:t>
      </w:r>
      <w:proofErr w:type="spellEnd"/>
      <w:r w:rsidRPr="00FB1A55">
        <w:rPr>
          <w:rFonts w:cs="Times New Roman"/>
          <w:szCs w:val="24"/>
        </w:rPr>
        <w:t xml:space="preserve"> and TERRA, which share a forcing dataset that is an observational network, thus approaching in situ values.</w:t>
      </w:r>
      <w:r>
        <w:rPr>
          <w:rFonts w:cs="Times New Roman"/>
          <w:szCs w:val="24"/>
        </w:rPr>
        <w:t xml:space="preserve"> Some of our </w:t>
      </w:r>
      <w:proofErr w:type="gramStart"/>
      <w:r>
        <w:rPr>
          <w:rFonts w:cs="Times New Roman"/>
          <w:szCs w:val="24"/>
        </w:rPr>
        <w:t>in situ</w:t>
      </w:r>
      <w:proofErr w:type="gramEnd"/>
      <w:r>
        <w:rPr>
          <w:rFonts w:cs="Times New Roman"/>
          <w:szCs w:val="24"/>
        </w:rPr>
        <w:t xml:space="preserve"> stations are included in the observational datasets that inform </w:t>
      </w:r>
      <w:proofErr w:type="spellStart"/>
      <w:r>
        <w:rPr>
          <w:rFonts w:cs="Times New Roman"/>
          <w:szCs w:val="24"/>
        </w:rPr>
        <w:t>WorldClim</w:t>
      </w:r>
      <w:proofErr w:type="spellEnd"/>
      <w:r>
        <w:rPr>
          <w:rFonts w:cs="Times New Roman"/>
          <w:szCs w:val="24"/>
        </w:rPr>
        <w:t xml:space="preserve">, TERRA, and </w:t>
      </w:r>
      <w:proofErr w:type="spellStart"/>
      <w:r>
        <w:rPr>
          <w:rFonts w:cs="Times New Roman"/>
          <w:szCs w:val="24"/>
        </w:rPr>
        <w:t>CHPclim</w:t>
      </w:r>
      <w:proofErr w:type="spellEnd"/>
      <w:r>
        <w:rPr>
          <w:rFonts w:cs="Times New Roman"/>
          <w:szCs w:val="24"/>
        </w:rPr>
        <w:t xml:space="preserve"> v1.0, and thus we expect these products to exhibit higher performance relative to these in situ datasets, even though they are likely to perform more poorly at independent validation stations.</w:t>
      </w:r>
      <w:r w:rsidR="00A83F74">
        <w:rPr>
          <w:rFonts w:cs="Times New Roman"/>
          <w:szCs w:val="24"/>
        </w:rPr>
        <w:t xml:space="preserve"> It's also important to keep in mind that the gridded climate products evaluated here are not all independent – there are many shared forcing datasets among them, which can in part explain similarities in performance (Table 1). </w:t>
      </w:r>
    </w:p>
    <w:p w14:paraId="6B1C3640" w14:textId="4D2FE260" w:rsidR="00A83F74" w:rsidRDefault="00A83F74" w:rsidP="00813B40">
      <w:pPr>
        <w:spacing w:before="240" w:line="480" w:lineRule="auto"/>
        <w:rPr>
          <w:rFonts w:cs="Times New Roman"/>
          <w:szCs w:val="24"/>
        </w:rPr>
      </w:pPr>
      <w:r>
        <w:rPr>
          <w:rFonts w:cs="Times New Roman"/>
          <w:szCs w:val="24"/>
        </w:rPr>
        <w:tab/>
      </w:r>
      <w:r w:rsidR="001D322E">
        <w:rPr>
          <w:rFonts w:cs="Times New Roman"/>
          <w:szCs w:val="24"/>
        </w:rPr>
        <w:t xml:space="preserve">Our findings on the performance or gridded precipitation products are broadly consistent with previous studies, although </w:t>
      </w:r>
      <w:r>
        <w:rPr>
          <w:rFonts w:cs="Times New Roman"/>
          <w:szCs w:val="24"/>
        </w:rPr>
        <w:t xml:space="preserve">there have been relatively few studies in the tropics, and most of those have included only one or a few gridded products.  </w:t>
      </w:r>
      <w:r w:rsidR="001D322E" w:rsidRPr="004B41E5">
        <w:rPr>
          <w:rFonts w:cs="Times New Roman"/>
          <w:szCs w:val="24"/>
          <w:lang w:val="es-PA"/>
        </w:rPr>
        <w:t>López</w:t>
      </w:r>
      <w:r w:rsidRPr="004B41E5">
        <w:rPr>
          <w:rFonts w:cs="Times New Roman"/>
          <w:szCs w:val="24"/>
          <w:lang w:val="es-PA"/>
        </w:rPr>
        <w:t xml:space="preserve">-Bermeo et al. </w:t>
      </w:r>
      <w:r w:rsidR="00903E45">
        <w:rPr>
          <w:rFonts w:cs="Times New Roman"/>
          <w:szCs w:val="24"/>
        </w:rPr>
        <w:fldChar w:fldCharType="begin"/>
      </w:r>
      <w:r w:rsidR="00903E45" w:rsidRPr="00903E45">
        <w:rPr>
          <w:rFonts w:cs="Times New Roman"/>
          <w:szCs w:val="24"/>
          <w:lang w:val="es-PA"/>
        </w:rPr>
        <w:instrText xml:space="preserve"> ADDIN EN.CITE &lt;EndNote&gt;&lt;Cite ExcludeAuth="1"&gt;&lt;Author&gt;López-Bermeo&lt;/Author&gt;&lt;Year&gt;2022&lt;/Year&gt;&lt;RecNum&gt;47780&lt;/RecNum&gt;&lt;DisplayText&gt;(2022)&lt;/DisplayText&gt;&lt;record&gt;&lt;rec-number&gt;47780&lt;/rec-number&gt;&lt;foreign-keys&gt;&lt;key app="EN" db-id="90ee5dazes0fr5esxzmp9fxpfpaarvwtxddt" timestamp="1675680880"&gt;47780&lt;/key&gt;&lt;/foreign-keys&gt;&lt;ref-type name="Journal Article"&gt;17&lt;/ref-type&gt;&lt;contributors&gt;&lt;authors&gt;&lt;author&gt;López-Bermeo, Carlos&lt;/author&gt;&lt;author&gt;Montoya, Rubén D.&lt;/author&gt;&lt;author&gt;Caro-Lopera, Francisco J.&lt;/author&gt;&lt;author&gt;Díaz-García, José A.&lt;/author&gt;&lt;/authors&gt;&lt;/contributors&gt;&lt;titles&gt;&lt;title&gt;Validation of the accuracy of the CHIRPS precipitation dataset at representing climate variability in a tropical mountainous region of South America&lt;/title&gt;&lt;secondary-title&gt;Physics and Chemistry of the Earth, Parts A/B/C&lt;/secondary-title&gt;&lt;/titles&gt;&lt;periodical&gt;&lt;full-title&gt;Physics and Chemistry of the Earth, Parts A/B/C&lt;/full-title&gt;&lt;/periodical&gt;&lt;pages&gt;103184&lt;/pages&gt;&lt;volume&gt;127&lt;/volume&gt;&lt;keywords&gt;&lt;keyword&gt;CHIRPS&lt;/keyword&gt;&lt;keyword&gt;Tropical Andes&lt;/keyword&gt;&lt;keyword&gt;Satellite-based precipitation&lt;/keyword&gt;&lt;keyword&gt;Spatiotemporal validation&lt;/keyword&gt;&lt;keyword&gt;Climate variability&lt;/keyword&gt;&lt;keyword&gt;Rain gauge&lt;/keyword&gt;&lt;/keywords&gt;&lt;dates&gt;&lt;year&gt;2022&lt;/year&gt;&lt;pub-dates&gt;&lt;date&gt;2022/10/01/&lt;/date&gt;&lt;/pub-dates&gt;&lt;/dates&gt;&lt;isbn&gt;1474-7065&lt;/isbn&gt;&lt;urls&gt;&lt;related-urls&gt;&lt;url&gt;https://www.sciencedirect.com/science/article/pii/S1474706522000778&lt;/url&gt;&lt;/related-urls&gt;&lt;/urls&gt;&lt;electronic-resource-num&gt;https://doi.org/10.1016/j.pce.2022.103184&lt;/electronic-resource-num&gt;&lt;/record&gt;&lt;/Cite&gt;&lt;/EndNote&gt;</w:instrText>
      </w:r>
      <w:r w:rsidR="00903E45">
        <w:rPr>
          <w:rFonts w:cs="Times New Roman"/>
          <w:szCs w:val="24"/>
        </w:rPr>
        <w:fldChar w:fldCharType="separate"/>
      </w:r>
      <w:r w:rsidR="00903E45" w:rsidRPr="00903E45">
        <w:rPr>
          <w:rFonts w:cs="Times New Roman"/>
          <w:noProof/>
          <w:szCs w:val="24"/>
          <w:lang w:val="es-PA"/>
        </w:rPr>
        <w:t>(2022)</w:t>
      </w:r>
      <w:r w:rsidR="00903E45">
        <w:rPr>
          <w:rFonts w:cs="Times New Roman"/>
          <w:szCs w:val="24"/>
        </w:rPr>
        <w:fldChar w:fldCharType="end"/>
      </w:r>
      <w:r w:rsidRPr="00903E45">
        <w:rPr>
          <w:rFonts w:cs="Times New Roman"/>
          <w:szCs w:val="24"/>
          <w:lang w:val="es-PA"/>
        </w:rPr>
        <w:t xml:space="preserve"> and Paredes Trejo et al. </w:t>
      </w:r>
      <w:r w:rsidR="00903E45">
        <w:rPr>
          <w:rFonts w:cs="Times New Roman"/>
          <w:szCs w:val="24"/>
        </w:rPr>
        <w:fldChar w:fldCharType="begin"/>
      </w:r>
      <w:r w:rsidR="00903E45" w:rsidRPr="00903E45">
        <w:rPr>
          <w:rFonts w:cs="Times New Roman"/>
          <w:szCs w:val="24"/>
          <w:lang w:val="es-PA"/>
        </w:rPr>
        <w:instrText xml:space="preserve"> ADDIN EN.CITE &lt;EndNote&gt;&lt;Cite ExcludeAuth="1"&gt;&lt;Author&gt;Paredes Trejo&lt;/Author&gt;&lt;Year&gt;2016&lt;/Year&gt;&lt;RecNum&gt;47784&lt;/RecNum&gt;&lt;DisplayText&gt;(2016)&lt;/DisplayText&gt;&lt;record&gt;&lt;rec-number&gt;47784&lt;/rec-number&gt;&lt;foreign-keys&gt;&lt;key app="EN" db-id="90ee5dazes0fr5esxzmp9fxpfpaarvwtxddt" timestamp="1675682288"&gt;47784&lt;/key&gt;&lt;/foreign-keys&gt;&lt;ref-type name="Journal Article"&gt;17&lt;/ref-type&gt;&lt;contributors&gt;&lt;authors&gt;&lt;author&gt;Paredes Trejo, Franklin Javier&lt;/author&gt;&lt;author&gt;Barbosa, Humberto Alves&lt;/author&gt;&lt;author&gt;Peñaloza-Murillo, Marcos A.&lt;/author&gt;&lt;author&gt;Alejandra Moreno, María&lt;/author&gt;&lt;author&gt;Farías, Asdrúbal&lt;/author&gt;&lt;/authors&gt;&lt;/contributors&gt;&lt;titles&gt;&lt;title&gt;Intercomparison of improved satellite rainfall estimation with CHIRPS gridded product and rain gauge data over Venezuela&lt;/title&gt;&lt;secondary-title&gt;Atmósfera&lt;/secondary-title&gt;&lt;/titles&gt;&lt;periodical&gt;&lt;full-title&gt;Atmósfera&lt;/full-title&gt;&lt;/periodical&gt;&lt;pages&gt;323-342&lt;/pages&gt;&lt;volume&gt;29&lt;/volume&gt;&lt;number&gt;4&lt;/number&gt;&lt;keywords&gt;&lt;keyword&gt;Venezuela&lt;/keyword&gt;&lt;keyword&gt;rainfall estimate&lt;/keyword&gt;&lt;keyword&gt;satellite&lt;/keyword&gt;&lt;keyword&gt;performance metrics&lt;/keyword&gt;&lt;keyword&gt;drought&lt;/keyword&gt;&lt;keyword&gt;flood&lt;/keyword&gt;&lt;/keywords&gt;&lt;dates&gt;&lt;year&gt;2016&lt;/year&gt;&lt;pub-dates&gt;&lt;date&gt;2016/10/01/&lt;/date&gt;&lt;/pub-dates&gt;&lt;/dates&gt;&lt;isbn&gt;0187-6236&lt;/isbn&gt;&lt;urls&gt;&lt;related-urls&gt;&lt;url&gt;https://www.sciencedirect.com/science/article/pii/S0187623617300346&lt;/url&gt;&lt;/related-urls&gt;&lt;/urls&gt;&lt;electronic-resource-num&gt;https://doi.org/10.20937/ATM.2016.29.04.04&lt;/electronic-resource-num&gt;&lt;/record&gt;&lt;/Cite&gt;&lt;/EndNote&gt;</w:instrText>
      </w:r>
      <w:r w:rsidR="00903E45">
        <w:rPr>
          <w:rFonts w:cs="Times New Roman"/>
          <w:szCs w:val="24"/>
        </w:rPr>
        <w:fldChar w:fldCharType="separate"/>
      </w:r>
      <w:r w:rsidR="00903E45" w:rsidRPr="00852861">
        <w:rPr>
          <w:rFonts w:cs="Times New Roman"/>
          <w:noProof/>
          <w:szCs w:val="24"/>
          <w:lang w:val="es-ES"/>
        </w:rPr>
        <w:t>(2016)</w:t>
      </w:r>
      <w:r w:rsidR="00903E45">
        <w:rPr>
          <w:rFonts w:cs="Times New Roman"/>
          <w:szCs w:val="24"/>
        </w:rPr>
        <w:fldChar w:fldCharType="end"/>
      </w:r>
      <w:r w:rsidR="004B41E5" w:rsidRPr="00852861">
        <w:rPr>
          <w:rFonts w:cs="Times New Roman"/>
          <w:szCs w:val="24"/>
          <w:lang w:val="es-ES"/>
        </w:rPr>
        <w:t xml:space="preserve"> </w:t>
      </w:r>
      <w:proofErr w:type="spellStart"/>
      <w:r w:rsidR="001D322E" w:rsidRPr="00852861">
        <w:rPr>
          <w:rFonts w:cs="Times New Roman"/>
          <w:szCs w:val="24"/>
          <w:lang w:val="es-ES"/>
        </w:rPr>
        <w:t>found</w:t>
      </w:r>
      <w:proofErr w:type="spellEnd"/>
      <w:r w:rsidRPr="00852861">
        <w:rPr>
          <w:rFonts w:cs="Times New Roman"/>
          <w:szCs w:val="24"/>
          <w:lang w:val="es-ES"/>
        </w:rPr>
        <w:t xml:space="preserve"> </w:t>
      </w:r>
      <w:proofErr w:type="spellStart"/>
      <w:r w:rsidRPr="00852861">
        <w:rPr>
          <w:rFonts w:cs="Times New Roman"/>
          <w:szCs w:val="24"/>
          <w:lang w:val="es-ES"/>
        </w:rPr>
        <w:t>that</w:t>
      </w:r>
      <w:proofErr w:type="spellEnd"/>
      <w:r w:rsidRPr="00852861">
        <w:rPr>
          <w:rFonts w:cs="Times New Roman"/>
          <w:szCs w:val="24"/>
          <w:lang w:val="es-ES"/>
        </w:rPr>
        <w:t xml:space="preserve"> CHIRPSv2 </w:t>
      </w:r>
      <w:proofErr w:type="spellStart"/>
      <w:r w:rsidRPr="00852861">
        <w:rPr>
          <w:rFonts w:cs="Times New Roman"/>
          <w:szCs w:val="24"/>
          <w:lang w:val="es-ES"/>
        </w:rPr>
        <w:t>does</w:t>
      </w:r>
      <w:proofErr w:type="spellEnd"/>
      <w:r w:rsidRPr="00852861">
        <w:rPr>
          <w:rFonts w:cs="Times New Roman"/>
          <w:szCs w:val="24"/>
          <w:lang w:val="es-ES"/>
        </w:rPr>
        <w:t xml:space="preserve"> </w:t>
      </w:r>
      <w:proofErr w:type="spellStart"/>
      <w:r w:rsidRPr="00852861">
        <w:rPr>
          <w:rFonts w:cs="Times New Roman"/>
          <w:szCs w:val="24"/>
          <w:lang w:val="es-ES"/>
        </w:rPr>
        <w:t>well</w:t>
      </w:r>
      <w:proofErr w:type="spellEnd"/>
      <w:r w:rsidRPr="00852861">
        <w:rPr>
          <w:rFonts w:cs="Times New Roman"/>
          <w:szCs w:val="24"/>
          <w:lang w:val="es-ES"/>
        </w:rPr>
        <w:t xml:space="preserve"> in </w:t>
      </w:r>
      <w:proofErr w:type="spellStart"/>
      <w:r w:rsidRPr="00852861">
        <w:rPr>
          <w:rFonts w:cs="Times New Roman"/>
          <w:szCs w:val="24"/>
          <w:lang w:val="es-ES"/>
        </w:rPr>
        <w:t>reproducing</w:t>
      </w:r>
      <w:proofErr w:type="spellEnd"/>
      <w:r w:rsidRPr="00852861">
        <w:rPr>
          <w:rFonts w:cs="Times New Roman"/>
          <w:szCs w:val="24"/>
          <w:lang w:val="es-ES"/>
        </w:rPr>
        <w:t xml:space="preserve"> </w:t>
      </w:r>
      <w:proofErr w:type="spellStart"/>
      <w:r w:rsidRPr="00852861">
        <w:rPr>
          <w:rFonts w:cs="Times New Roman"/>
          <w:szCs w:val="24"/>
          <w:lang w:val="es-ES"/>
        </w:rPr>
        <w:t>spatial</w:t>
      </w:r>
      <w:proofErr w:type="spellEnd"/>
      <w:r w:rsidRPr="00852861">
        <w:rPr>
          <w:rFonts w:cs="Times New Roman"/>
          <w:szCs w:val="24"/>
          <w:lang w:val="es-ES"/>
        </w:rPr>
        <w:t xml:space="preserve">, </w:t>
      </w:r>
      <w:proofErr w:type="spellStart"/>
      <w:r w:rsidRPr="00852861">
        <w:rPr>
          <w:rFonts w:cs="Times New Roman"/>
          <w:szCs w:val="24"/>
          <w:lang w:val="es-ES"/>
        </w:rPr>
        <w:t>seasonal</w:t>
      </w:r>
      <w:proofErr w:type="spellEnd"/>
      <w:r w:rsidRPr="00852861">
        <w:rPr>
          <w:rFonts w:cs="Times New Roman"/>
          <w:szCs w:val="24"/>
          <w:lang w:val="es-ES"/>
        </w:rPr>
        <w:t xml:space="preserve">, and </w:t>
      </w:r>
      <w:proofErr w:type="spellStart"/>
      <w:r w:rsidRPr="00852861">
        <w:rPr>
          <w:rFonts w:cs="Times New Roman"/>
          <w:szCs w:val="24"/>
          <w:lang w:val="es-ES"/>
        </w:rPr>
        <w:t>interannual</w:t>
      </w:r>
      <w:proofErr w:type="spellEnd"/>
      <w:r w:rsidRPr="00852861">
        <w:rPr>
          <w:rFonts w:cs="Times New Roman"/>
          <w:szCs w:val="24"/>
          <w:lang w:val="es-ES"/>
        </w:rPr>
        <w:t xml:space="preserve"> </w:t>
      </w:r>
      <w:proofErr w:type="spellStart"/>
      <w:r w:rsidRPr="00852861">
        <w:rPr>
          <w:rFonts w:cs="Times New Roman"/>
          <w:szCs w:val="24"/>
          <w:lang w:val="es-ES"/>
        </w:rPr>
        <w:t>variation</w:t>
      </w:r>
      <w:proofErr w:type="spellEnd"/>
      <w:r w:rsidRPr="00852861">
        <w:rPr>
          <w:rFonts w:cs="Times New Roman"/>
          <w:szCs w:val="24"/>
          <w:lang w:val="es-ES"/>
        </w:rPr>
        <w:t xml:space="preserve"> in </w:t>
      </w:r>
      <w:proofErr w:type="spellStart"/>
      <w:r w:rsidRPr="00852861">
        <w:rPr>
          <w:rFonts w:cs="Times New Roman"/>
          <w:szCs w:val="24"/>
          <w:lang w:val="es-ES"/>
        </w:rPr>
        <w:t>rainfall</w:t>
      </w:r>
      <w:proofErr w:type="spellEnd"/>
      <w:r w:rsidRPr="00852861">
        <w:rPr>
          <w:rFonts w:cs="Times New Roman"/>
          <w:szCs w:val="24"/>
          <w:lang w:val="es-ES"/>
        </w:rPr>
        <w:t xml:space="preserve"> in </w:t>
      </w:r>
      <w:proofErr w:type="spellStart"/>
      <w:r w:rsidRPr="00852861">
        <w:rPr>
          <w:rFonts w:cs="Times New Roman"/>
          <w:szCs w:val="24"/>
          <w:lang w:val="es-ES"/>
        </w:rPr>
        <w:t>the</w:t>
      </w:r>
      <w:proofErr w:type="spellEnd"/>
      <w:r w:rsidRPr="00852861">
        <w:rPr>
          <w:rFonts w:cs="Times New Roman"/>
          <w:szCs w:val="24"/>
          <w:lang w:val="es-ES"/>
        </w:rPr>
        <w:t xml:space="preserve"> An</w:t>
      </w:r>
      <w:r w:rsidR="00B871B1" w:rsidRPr="00852861">
        <w:rPr>
          <w:rFonts w:cs="Times New Roman"/>
          <w:szCs w:val="24"/>
          <w:lang w:val="es-ES"/>
        </w:rPr>
        <w:t>t</w:t>
      </w:r>
      <w:r w:rsidRPr="00852861">
        <w:rPr>
          <w:rFonts w:cs="Times New Roman"/>
          <w:szCs w:val="24"/>
          <w:lang w:val="es-ES"/>
        </w:rPr>
        <w:t xml:space="preserve">ioquia </w:t>
      </w:r>
      <w:proofErr w:type="spellStart"/>
      <w:r w:rsidRPr="00852861">
        <w:rPr>
          <w:rFonts w:cs="Times New Roman"/>
          <w:szCs w:val="24"/>
          <w:lang w:val="es-ES"/>
        </w:rPr>
        <w:t>region</w:t>
      </w:r>
      <w:proofErr w:type="spellEnd"/>
      <w:r w:rsidRPr="00852861">
        <w:rPr>
          <w:rFonts w:cs="Times New Roman"/>
          <w:szCs w:val="24"/>
          <w:lang w:val="es-ES"/>
        </w:rPr>
        <w:t xml:space="preserve"> </w:t>
      </w:r>
      <w:proofErr w:type="spellStart"/>
      <w:r w:rsidRPr="00852861">
        <w:rPr>
          <w:rFonts w:cs="Times New Roman"/>
          <w:szCs w:val="24"/>
          <w:lang w:val="es-ES"/>
        </w:rPr>
        <w:t>of</w:t>
      </w:r>
      <w:proofErr w:type="spellEnd"/>
      <w:r w:rsidRPr="00852861">
        <w:rPr>
          <w:rFonts w:cs="Times New Roman"/>
          <w:szCs w:val="24"/>
          <w:lang w:val="es-ES"/>
        </w:rPr>
        <w:t xml:space="preserve"> Colombia and in Venezuela, </w:t>
      </w:r>
      <w:proofErr w:type="spellStart"/>
      <w:r w:rsidRPr="00852861">
        <w:rPr>
          <w:rFonts w:cs="Times New Roman"/>
          <w:szCs w:val="24"/>
          <w:lang w:val="es-ES"/>
        </w:rPr>
        <w:t>respectively</w:t>
      </w:r>
      <w:proofErr w:type="spellEnd"/>
      <w:r w:rsidRPr="00852861">
        <w:rPr>
          <w:rFonts w:cs="Times New Roman"/>
          <w:szCs w:val="24"/>
          <w:lang w:val="es-ES"/>
        </w:rPr>
        <w:t xml:space="preserve">.  </w:t>
      </w:r>
      <w:r w:rsidR="001D322E" w:rsidRPr="004B41E5">
        <w:rPr>
          <w:rFonts w:cs="Times New Roman"/>
          <w:szCs w:val="24"/>
        </w:rPr>
        <w:t>Burton et al</w:t>
      </w:r>
      <w:r w:rsidR="004B41E5">
        <w:rPr>
          <w:rFonts w:cs="Times New Roman"/>
          <w:szCs w:val="24"/>
        </w:rPr>
        <w:t xml:space="preserve"> </w:t>
      </w:r>
      <w:r w:rsidR="00903E45">
        <w:rPr>
          <w:rFonts w:cs="Times New Roman"/>
          <w:szCs w:val="24"/>
        </w:rPr>
        <w:fldChar w:fldCharType="begin"/>
      </w:r>
      <w:r w:rsidR="00903E45">
        <w:rPr>
          <w:rFonts w:cs="Times New Roman"/>
          <w:szCs w:val="24"/>
        </w:rPr>
        <w:instrText xml:space="preserve"> ADDIN EN.CITE &lt;EndNote&gt;&lt;Cite ExcludeAuth="1"&gt;&lt;Author&gt;Burton&lt;/Author&gt;&lt;Year&gt;2018&lt;/Year&gt;&lt;RecNum&gt;39000&lt;/RecNum&gt;&lt;DisplayText&gt;(2018)&lt;/DisplayText&gt;&lt;record&gt;&lt;rec-number&gt;39000&lt;/rec-number&gt;&lt;foreign-keys&gt;&lt;key app="EN" db-id="90ee5dazes0fr5esxzmp9fxpfpaarvwtxddt" timestamp="1614978578"&gt;39000&lt;/key&gt;&lt;/foreign-keys&gt;&lt;ref-type name="Journal Article"&gt;17&lt;/ref-type&gt;&lt;contributors&gt;&lt;authors&gt;&lt;author&gt;Burton, C.&lt;/author&gt;&lt;author&gt;Rifai, S.&lt;/author&gt;&lt;author&gt;Malhi, Y.&lt;/author&gt;&lt;/authors&gt;&lt;/contributors&gt;&lt;titles&gt;&lt;title&gt;Inter-comparison and assessment of gridded climate products over tropical forests during the 2015/2016 El Niño&lt;/title&gt;&lt;secondary-title&gt;Philosophical Transactions of the Royal Society B: Biological Sciences&lt;/secondary-title&gt;&lt;/titles&gt;&lt;periodical&gt;&lt;full-title&gt;Philosophical Transactions of the Royal Society B: Biological Sciences&lt;/full-title&gt;&lt;/periodical&gt;&lt;volume&gt;373&lt;/volume&gt;&lt;number&gt;1760&lt;/number&gt;&lt;dates&gt;&lt;year&gt;2018&lt;/year&gt;&lt;/dates&gt;&lt;urls&gt;&lt;related-urls&gt;&lt;url&gt;http://rstb.royalsocietypublishing.org/content/royptb/373/1760/20170406.full.pdf&lt;/url&gt;&lt;/related-urls&gt;&lt;/urls&gt;&lt;electronic-resource-num&gt;10.1098/rstb.2017.0406&lt;/electronic-resource-num&gt;&lt;/record&gt;&lt;/Cite&gt;&lt;/EndNote&gt;</w:instrText>
      </w:r>
      <w:r w:rsidR="00903E45">
        <w:rPr>
          <w:rFonts w:cs="Times New Roman"/>
          <w:szCs w:val="24"/>
        </w:rPr>
        <w:fldChar w:fldCharType="separate"/>
      </w:r>
      <w:r w:rsidR="00903E45">
        <w:rPr>
          <w:rFonts w:cs="Times New Roman"/>
          <w:noProof/>
          <w:szCs w:val="24"/>
        </w:rPr>
        <w:t>(2018)</w:t>
      </w:r>
      <w:r w:rsidR="00903E45">
        <w:rPr>
          <w:rFonts w:cs="Times New Roman"/>
          <w:szCs w:val="24"/>
        </w:rPr>
        <w:fldChar w:fldCharType="end"/>
      </w:r>
      <w:r w:rsidR="001D322E" w:rsidRPr="001D322E">
        <w:rPr>
          <w:rFonts w:cs="Times New Roman"/>
          <w:szCs w:val="24"/>
        </w:rPr>
        <w:t xml:space="preserve"> evaluated CHIRPS and three other satellite-based rainfall products in tropical South America and Africa, finding that CHIRPS and TRMM did best (we did not include TRMM in our analysis because of its coarse resolution of 0.25 degrees). </w:t>
      </w:r>
      <w:r w:rsidR="004B41E5" w:rsidRPr="004B41E5">
        <w:rPr>
          <w:rFonts w:cs="Times New Roman"/>
          <w:szCs w:val="24"/>
        </w:rPr>
        <w:t xml:space="preserve">Bastidas </w:t>
      </w:r>
      <w:proofErr w:type="spellStart"/>
      <w:r w:rsidR="004B41E5" w:rsidRPr="004B41E5">
        <w:rPr>
          <w:rFonts w:cs="Times New Roman"/>
          <w:szCs w:val="24"/>
        </w:rPr>
        <w:lastRenderedPageBreak/>
        <w:t>Oejo</w:t>
      </w:r>
      <w:proofErr w:type="spellEnd"/>
      <w:r w:rsidR="004B41E5" w:rsidRPr="004B41E5">
        <w:rPr>
          <w:rFonts w:cs="Times New Roman"/>
          <w:szCs w:val="24"/>
        </w:rPr>
        <w:t xml:space="preserve"> et al. </w:t>
      </w:r>
      <w:r w:rsidR="00903E45">
        <w:rPr>
          <w:rFonts w:cs="Times New Roman"/>
          <w:szCs w:val="24"/>
        </w:rPr>
        <w:fldChar w:fldCharType="begin"/>
      </w:r>
      <w:r w:rsidR="00903E45">
        <w:rPr>
          <w:rFonts w:cs="Times New Roman"/>
          <w:szCs w:val="24"/>
        </w:rPr>
        <w:instrText xml:space="preserve"> ADDIN EN.CITE &lt;EndNote&gt;&lt;Cite ExcludeAuth="1"&gt;&lt;Author&gt;Bastidas Osejo&lt;/Author&gt;&lt;Year&gt;2019&lt;/Year&gt;&lt;RecNum&gt;47774&lt;/RecNum&gt;&lt;DisplayText&gt;(2019)&lt;/DisplayText&gt;&lt;record&gt;&lt;rec-number&gt;47774&lt;/rec-number&gt;&lt;foreign-keys&gt;&lt;key app="EN" db-id="90ee5dazes0fr5esxzmp9fxpfpaarvwtxddt" timestamp="1675679531"&gt;47774&lt;/key&gt;&lt;/foreign-keys&gt;&lt;ref-type name="Journal Article"&gt;17&lt;/ref-type&gt;&lt;contributors&gt;&lt;authors&gt;&lt;author&gt;Bastidas Osejo, Breiner&lt;/author&gt;&lt;author&gt;Vargas, Teresita Betancur &lt;/author&gt;&lt;author&gt;Martinez, John Alejandro &lt;/author&gt;&lt;/authors&gt;&lt;/contributors&gt;&lt;titles&gt;&lt;title&gt;Spatial distribution of precipitation and evapotranspiration estimates from WorldClim and Chelsa datasets: Improving long-term water balance at the watershed-scale in the Urabá region of Colombia&lt;/title&gt;&lt;secondary-title&gt;International Journal of Sustainable Development and Planning&lt;/secondary-title&gt;&lt;/titles&gt;&lt;periodical&gt;&lt;full-title&gt;International Journal of Sustainable Development and Planning&lt;/full-title&gt;&lt;/periodical&gt;&lt;pages&gt;105-117&lt;/pages&gt;&lt;volume&gt;14&lt;/volume&gt;&lt;number&gt;2&lt;/number&gt;&lt;dates&gt;&lt;year&gt;2019&lt;/year&gt;&lt;/dates&gt;&lt;urls&gt;&lt;related-urls&gt;&lt;url&gt;https://www.witpress.com/elibrary/sdp-volumes/14/2/2397&lt;/url&gt;&lt;/related-urls&gt;&lt;/urls&gt;&lt;electronic-resource-num&gt;10.2495/SDP-V14-N2-105-117&lt;/electronic-resource-num&gt;&lt;/record&gt;&lt;/Cite&gt;&lt;/EndNote&gt;</w:instrText>
      </w:r>
      <w:r w:rsidR="00903E45">
        <w:rPr>
          <w:rFonts w:cs="Times New Roman"/>
          <w:szCs w:val="24"/>
        </w:rPr>
        <w:fldChar w:fldCharType="separate"/>
      </w:r>
      <w:r w:rsidR="00903E45">
        <w:rPr>
          <w:rFonts w:cs="Times New Roman"/>
          <w:noProof/>
          <w:szCs w:val="24"/>
        </w:rPr>
        <w:t>(2019)</w:t>
      </w:r>
      <w:r w:rsidR="00903E45">
        <w:rPr>
          <w:rFonts w:cs="Times New Roman"/>
          <w:szCs w:val="24"/>
        </w:rPr>
        <w:fldChar w:fldCharType="end"/>
      </w:r>
      <w:r w:rsidR="001D322E" w:rsidRPr="001D322E">
        <w:rPr>
          <w:rFonts w:cs="Times New Roman"/>
          <w:szCs w:val="24"/>
        </w:rPr>
        <w:t xml:space="preserve"> </w:t>
      </w:r>
      <w:r w:rsidR="004B41E5">
        <w:rPr>
          <w:rFonts w:cs="Times New Roman"/>
          <w:szCs w:val="24"/>
        </w:rPr>
        <w:t>found</w:t>
      </w:r>
      <w:r w:rsidR="00C04E63">
        <w:rPr>
          <w:rFonts w:cs="Times New Roman"/>
          <w:szCs w:val="24"/>
        </w:rPr>
        <w:t xml:space="preserve"> that </w:t>
      </w:r>
      <w:r w:rsidR="00CF3A30" w:rsidRPr="00CF3A30">
        <w:rPr>
          <w:rFonts w:cs="Times New Roman"/>
          <w:szCs w:val="24"/>
        </w:rPr>
        <w:t>CHELSA1.2</w:t>
      </w:r>
      <w:r w:rsidR="00C04E63">
        <w:rPr>
          <w:rFonts w:cs="Times New Roman"/>
          <w:szCs w:val="24"/>
        </w:rPr>
        <w:t xml:space="preserve"> and </w:t>
      </w:r>
      <w:proofErr w:type="spellStart"/>
      <w:r w:rsidR="00C04E63">
        <w:rPr>
          <w:rFonts w:cs="Times New Roman"/>
          <w:szCs w:val="24"/>
        </w:rPr>
        <w:t>Worldclim</w:t>
      </w:r>
      <w:proofErr w:type="spellEnd"/>
      <w:r w:rsidR="00C04E63">
        <w:rPr>
          <w:rFonts w:cs="Times New Roman"/>
          <w:szCs w:val="24"/>
        </w:rPr>
        <w:t xml:space="preserve"> both show</w:t>
      </w:r>
      <w:r w:rsidR="004B41E5">
        <w:rPr>
          <w:rFonts w:cs="Times New Roman"/>
          <w:szCs w:val="24"/>
        </w:rPr>
        <w:t>ed</w:t>
      </w:r>
      <w:r w:rsidR="00C04E63">
        <w:rPr>
          <w:rFonts w:cs="Times New Roman"/>
          <w:szCs w:val="24"/>
        </w:rPr>
        <w:t xml:space="preserve"> very good performance in reproducing rainfall patterns in northwest Colombia, with </w:t>
      </w:r>
      <w:r w:rsidR="00CF3A30">
        <w:rPr>
          <w:rFonts w:cs="Times New Roman"/>
          <w:szCs w:val="24"/>
        </w:rPr>
        <w:t>CHELSA1</w:t>
      </w:r>
      <w:r w:rsidR="00C04E63">
        <w:rPr>
          <w:rFonts w:cs="Times New Roman"/>
          <w:szCs w:val="24"/>
        </w:rPr>
        <w:t xml:space="preserve">.2 doing somewhat better, also consistent with our findings.  </w:t>
      </w:r>
    </w:p>
    <w:p w14:paraId="30906756" w14:textId="133C962F" w:rsidR="00FD69CF" w:rsidRPr="00FD69CF" w:rsidRDefault="00B13862" w:rsidP="00813B40">
      <w:pPr>
        <w:spacing w:before="240" w:line="480" w:lineRule="auto"/>
        <w:rPr>
          <w:rFonts w:cs="Times New Roman"/>
          <w:i/>
          <w:iCs/>
          <w:szCs w:val="24"/>
        </w:rPr>
      </w:pPr>
      <w:r>
        <w:rPr>
          <w:rFonts w:cs="Times New Roman"/>
          <w:i/>
          <w:iCs/>
          <w:szCs w:val="24"/>
        </w:rPr>
        <w:t>Recommendations for future research</w:t>
      </w:r>
    </w:p>
    <w:p w14:paraId="6B9C7A48" w14:textId="6C9894AF" w:rsidR="00E236F7" w:rsidRDefault="00B13862" w:rsidP="00813B40">
      <w:pPr>
        <w:spacing w:line="480" w:lineRule="auto"/>
        <w:ind w:firstLine="720"/>
        <w:rPr>
          <w:rFonts w:cs="Times New Roman"/>
          <w:szCs w:val="24"/>
        </w:rPr>
      </w:pPr>
      <w:r w:rsidRPr="007834AB">
        <w:rPr>
          <w:rFonts w:cs="Times New Roman"/>
          <w:szCs w:val="24"/>
        </w:rPr>
        <w:t xml:space="preserve">Future analyses should build on the work here by incorporating additional </w:t>
      </w:r>
      <w:r w:rsidR="00B008EB" w:rsidRPr="007834AB">
        <w:rPr>
          <w:rFonts w:cs="Times New Roman"/>
          <w:szCs w:val="24"/>
        </w:rPr>
        <w:t xml:space="preserve">in situ </w:t>
      </w:r>
      <w:r w:rsidRPr="007834AB">
        <w:rPr>
          <w:rFonts w:cs="Times New Roman"/>
          <w:szCs w:val="24"/>
        </w:rPr>
        <w:t xml:space="preserve">datasets, applying more sophisticated methods to assess the </w:t>
      </w:r>
      <w:r w:rsidR="0089135C" w:rsidRPr="007834AB">
        <w:rPr>
          <w:rFonts w:cs="Times New Roman"/>
          <w:szCs w:val="24"/>
        </w:rPr>
        <w:t xml:space="preserve">performance </w:t>
      </w:r>
      <w:r w:rsidRPr="007834AB">
        <w:rPr>
          <w:rFonts w:cs="Times New Roman"/>
          <w:szCs w:val="24"/>
        </w:rPr>
        <w:t xml:space="preserve">of the </w:t>
      </w:r>
      <w:r w:rsidR="00B008EB" w:rsidRPr="007834AB">
        <w:rPr>
          <w:rFonts w:cs="Times New Roman"/>
          <w:szCs w:val="24"/>
        </w:rPr>
        <w:t xml:space="preserve">gridded climate </w:t>
      </w:r>
      <w:r w:rsidRPr="007834AB">
        <w:rPr>
          <w:rFonts w:cs="Times New Roman"/>
          <w:szCs w:val="24"/>
        </w:rPr>
        <w:t xml:space="preserve">products, and evaluating additional variables.  We’ve included only rain gauges in our evaluation; data from local weather radar, weirs, and other measurements of river and lake levels could be integrated to more comprehensively assess precipitation patterns.  Their inclusion would require more complex analyses, including accounting for distance effects in the radar data and applying hydrological models to link rainfall with runoff.  </w:t>
      </w:r>
      <w:r>
        <w:rPr>
          <w:rFonts w:cs="Times New Roman"/>
          <w:szCs w:val="24"/>
        </w:rPr>
        <w:t>The rain gauge data could also be better utilized by incorporating explicit, empirically supported models for how point measurements such as rain gauges are expected to differ from average values over large areas</w:t>
      </w:r>
      <w:r w:rsidR="0089135C">
        <w:rPr>
          <w:rFonts w:cs="Times New Roman"/>
          <w:szCs w:val="24"/>
        </w:rPr>
        <w:t>, ideally also accounting for environmental heterogeneity within grid cells</w:t>
      </w:r>
      <w:r w:rsidR="00E236F7">
        <w:rPr>
          <w:rFonts w:cs="Times New Roman"/>
          <w:szCs w:val="24"/>
        </w:rPr>
        <w:t>, and by incorporating sites with shorter time series</w:t>
      </w:r>
      <w:r w:rsidR="0089135C">
        <w:rPr>
          <w:rFonts w:cs="Times New Roman"/>
          <w:szCs w:val="24"/>
        </w:rPr>
        <w:t xml:space="preserve">.  </w:t>
      </w:r>
      <w:r w:rsidR="001C0A1D" w:rsidRPr="0089135C">
        <w:rPr>
          <w:rFonts w:cs="Times New Roman"/>
          <w:szCs w:val="24"/>
        </w:rPr>
        <w:t>Here we’ve evaluated only precipitation</w:t>
      </w:r>
      <w:r w:rsidR="0089135C" w:rsidRPr="0089135C">
        <w:rPr>
          <w:rFonts w:cs="Times New Roman"/>
          <w:szCs w:val="24"/>
        </w:rPr>
        <w:t xml:space="preserve">; </w:t>
      </w:r>
      <w:r w:rsidR="0089135C">
        <w:rPr>
          <w:rFonts w:cs="Times New Roman"/>
          <w:szCs w:val="24"/>
        </w:rPr>
        <w:t>a</w:t>
      </w:r>
      <w:r w:rsidR="0089135C" w:rsidRPr="0089135C">
        <w:rPr>
          <w:rFonts w:cs="Times New Roman"/>
          <w:szCs w:val="24"/>
        </w:rPr>
        <w:t xml:space="preserve"> more complete treatment would also encompass</w:t>
      </w:r>
      <w:r w:rsidR="0089135C">
        <w:rPr>
          <w:rFonts w:cs="Times New Roman"/>
          <w:szCs w:val="24"/>
        </w:rPr>
        <w:t xml:space="preserve"> other variables important for predicting drought stress and forest ecosystem function, notably including potential evapotranspiration, temperature, and windspeed.</w:t>
      </w:r>
      <w:r w:rsidR="007834AB">
        <w:rPr>
          <w:rFonts w:cs="Times New Roman"/>
          <w:szCs w:val="24"/>
        </w:rPr>
        <w:t xml:space="preserve"> </w:t>
      </w:r>
    </w:p>
    <w:p w14:paraId="1E6A8F05" w14:textId="495E44A2" w:rsidR="009224C5" w:rsidRDefault="00E236F7" w:rsidP="00853251">
      <w:pPr>
        <w:spacing w:line="480" w:lineRule="auto"/>
        <w:ind w:firstLine="720"/>
        <w:rPr>
          <w:rFonts w:cs="Times New Roman"/>
          <w:szCs w:val="24"/>
        </w:rPr>
      </w:pPr>
      <w:r w:rsidRPr="00E236F7">
        <w:rPr>
          <w:rFonts w:cs="Times New Roman"/>
          <w:szCs w:val="24"/>
        </w:rPr>
        <w:t>Our ability to quantify performance was constrained by limited data availability, even in this region with relatively many high-quality</w:t>
      </w:r>
      <w:r>
        <w:rPr>
          <w:rFonts w:cs="Times New Roman"/>
          <w:szCs w:val="24"/>
        </w:rPr>
        <w:t>,</w:t>
      </w:r>
      <w:r w:rsidRPr="00E236F7">
        <w:rPr>
          <w:rFonts w:cs="Times New Roman"/>
          <w:szCs w:val="24"/>
        </w:rPr>
        <w:t xml:space="preserve"> long-term in situ datasets</w:t>
      </w:r>
      <w:r>
        <w:rPr>
          <w:rFonts w:cs="Times New Roman"/>
          <w:szCs w:val="24"/>
        </w:rPr>
        <w:t xml:space="preserve">.  For example, the gridded datasets exhibit quite different patterns of precipitation in the northwestern area examined, which lacked ground stations for evaluation (Figures 1, 2).  </w:t>
      </w:r>
      <w:r w:rsidR="00853251">
        <w:rPr>
          <w:rFonts w:cs="Times New Roman"/>
          <w:szCs w:val="24"/>
        </w:rPr>
        <w:t xml:space="preserve">The relatively good performance of the gridded products should not be taken as a reason to reduce investment in </w:t>
      </w:r>
      <w:r w:rsidR="00853251">
        <w:rPr>
          <w:rFonts w:cs="Times New Roman"/>
          <w:szCs w:val="24"/>
        </w:rPr>
        <w:lastRenderedPageBreak/>
        <w:t xml:space="preserve">ground data.  </w:t>
      </w:r>
      <w:r w:rsidR="00853251" w:rsidRPr="00853251">
        <w:rPr>
          <w:rFonts w:cs="Times New Roman"/>
          <w:szCs w:val="24"/>
        </w:rPr>
        <w:t xml:space="preserve">These products ultimately depend on high-quality in situ data, which </w:t>
      </w:r>
      <w:proofErr w:type="gramStart"/>
      <w:r w:rsidR="00853251" w:rsidRPr="00853251">
        <w:rPr>
          <w:rFonts w:cs="Times New Roman"/>
          <w:szCs w:val="24"/>
        </w:rPr>
        <w:t>enters into</w:t>
      </w:r>
      <w:proofErr w:type="gramEnd"/>
      <w:r w:rsidR="00853251" w:rsidRPr="00853251">
        <w:rPr>
          <w:rFonts w:cs="Times New Roman"/>
          <w:szCs w:val="24"/>
        </w:rPr>
        <w:t xml:space="preserve"> these products in multiple ways.  Especially given the high topographic and land cover heterogeneity in this region, a more even and denser network of stations </w:t>
      </w:r>
      <w:r w:rsidR="00853251">
        <w:rPr>
          <w:rFonts w:cs="Times New Roman"/>
          <w:szCs w:val="24"/>
        </w:rPr>
        <w:t>is</w:t>
      </w:r>
      <w:r w:rsidR="00853251" w:rsidRPr="00853251">
        <w:rPr>
          <w:rFonts w:cs="Times New Roman"/>
          <w:szCs w:val="24"/>
        </w:rPr>
        <w:t xml:space="preserve"> needed to fully </w:t>
      </w:r>
      <w:r w:rsidR="00853251">
        <w:rPr>
          <w:rFonts w:cs="Times New Roman"/>
          <w:szCs w:val="24"/>
        </w:rPr>
        <w:t xml:space="preserve">capture regional climate variation, better </w:t>
      </w:r>
      <w:r w:rsidR="00853251" w:rsidRPr="00853251">
        <w:rPr>
          <w:rFonts w:cs="Times New Roman"/>
          <w:szCs w:val="24"/>
        </w:rPr>
        <w:t>evaluate the gridded products</w:t>
      </w:r>
      <w:r w:rsidR="00853251">
        <w:rPr>
          <w:rFonts w:cs="Times New Roman"/>
          <w:szCs w:val="24"/>
        </w:rPr>
        <w:t>, and contribute to better products themselves.  We thus</w:t>
      </w:r>
      <w:r w:rsidR="00853251" w:rsidRPr="00853251">
        <w:rPr>
          <w:rFonts w:cs="Times New Roman"/>
          <w:szCs w:val="24"/>
        </w:rPr>
        <w:t xml:space="preserve"> </w:t>
      </w:r>
      <w:r w:rsidR="00853251">
        <w:rPr>
          <w:rFonts w:cs="Times New Roman"/>
          <w:szCs w:val="24"/>
        </w:rPr>
        <w:t xml:space="preserve">recommend investing more in meteorological data collection and curation.  </w:t>
      </w:r>
    </w:p>
    <w:p w14:paraId="4CC8B513" w14:textId="3E3A84BD" w:rsidR="00630C4E" w:rsidRDefault="00630C4E" w:rsidP="00813B40">
      <w:pPr>
        <w:spacing w:line="480" w:lineRule="auto"/>
        <w:rPr>
          <w:rFonts w:cs="Times New Roman"/>
          <w:szCs w:val="24"/>
        </w:rPr>
      </w:pPr>
      <w:r>
        <w:rPr>
          <w:rFonts w:cs="Times New Roman"/>
          <w:b/>
          <w:bCs/>
          <w:szCs w:val="24"/>
        </w:rPr>
        <w:t>Acknowledgments</w:t>
      </w:r>
    </w:p>
    <w:p w14:paraId="75C65710" w14:textId="0D12A8D6" w:rsidR="00630C4E" w:rsidRDefault="00F16BDF" w:rsidP="00813B40">
      <w:pPr>
        <w:spacing w:line="480" w:lineRule="auto"/>
        <w:rPr>
          <w:rFonts w:cs="Times New Roman"/>
          <w:szCs w:val="24"/>
        </w:rPr>
      </w:pPr>
      <w:r>
        <w:rPr>
          <w:rFonts w:cs="Times New Roman"/>
          <w:szCs w:val="24"/>
        </w:rPr>
        <w:t xml:space="preserve">We gratefully acknowledge the work of Steve Paton and many technicians at the Smithsonian Tropical Research Institute and the </w:t>
      </w:r>
      <w:proofErr w:type="spellStart"/>
      <w:r>
        <w:rPr>
          <w:rFonts w:cs="Times New Roman"/>
          <w:szCs w:val="24"/>
        </w:rPr>
        <w:t>Autoridad</w:t>
      </w:r>
      <w:proofErr w:type="spellEnd"/>
      <w:r>
        <w:rPr>
          <w:rFonts w:cs="Times New Roman"/>
          <w:szCs w:val="24"/>
        </w:rPr>
        <w:t xml:space="preserve"> del Canal de Panama (as well as its precursor, the Panama Canal Commission) in collecting</w:t>
      </w:r>
      <w:r w:rsidR="00716595">
        <w:rPr>
          <w:rFonts w:cs="Times New Roman"/>
          <w:szCs w:val="24"/>
        </w:rPr>
        <w:t xml:space="preserve">, </w:t>
      </w:r>
      <w:r>
        <w:rPr>
          <w:rFonts w:cs="Times New Roman"/>
          <w:szCs w:val="24"/>
        </w:rPr>
        <w:t>cleaning</w:t>
      </w:r>
      <w:r w:rsidR="00716595">
        <w:rPr>
          <w:rFonts w:cs="Times New Roman"/>
          <w:szCs w:val="24"/>
        </w:rPr>
        <w:t>, and curating</w:t>
      </w:r>
      <w:r>
        <w:rPr>
          <w:rFonts w:cs="Times New Roman"/>
          <w:szCs w:val="24"/>
        </w:rPr>
        <w:t xml:space="preserve"> the in situ meteorological data.  This work builds on previous unpublished analyses and code by KC Cushman.   </w:t>
      </w:r>
    </w:p>
    <w:p w14:paraId="1C4EA38B" w14:textId="77777777" w:rsidR="00033719" w:rsidRDefault="00033719" w:rsidP="00813B40">
      <w:pPr>
        <w:spacing w:line="480" w:lineRule="auto"/>
        <w:rPr>
          <w:rFonts w:cs="Times New Roman"/>
          <w:szCs w:val="24"/>
        </w:rPr>
        <w:sectPr w:rsidR="00033719" w:rsidSect="00033719">
          <w:pgSz w:w="12240" w:h="15840"/>
          <w:pgMar w:top="1440" w:right="1440" w:bottom="1440" w:left="1440" w:header="720" w:footer="720" w:gutter="0"/>
          <w:lnNumType w:countBy="1" w:restart="continuous"/>
          <w:cols w:space="720"/>
          <w:docGrid w:linePitch="360"/>
        </w:sectPr>
      </w:pPr>
    </w:p>
    <w:p w14:paraId="5095A716" w14:textId="77777777" w:rsidR="00033719" w:rsidRPr="00033719" w:rsidRDefault="00033719" w:rsidP="00033719">
      <w:pPr>
        <w:rPr>
          <w:rFonts w:asciiTheme="minorHAnsi" w:hAnsiTheme="minorHAnsi"/>
          <w:sz w:val="22"/>
        </w:rPr>
      </w:pPr>
      <w:r w:rsidRPr="00033719">
        <w:rPr>
          <w:rFonts w:asciiTheme="minorHAnsi" w:hAnsiTheme="minorHAnsi"/>
          <w:sz w:val="22"/>
        </w:rPr>
        <w:lastRenderedPageBreak/>
        <w:t xml:space="preserve">Table 1.  Key characteristics of the gridded climate products analyzed here.  Almost all these products have a forcing dataset that is a climate reanalysis (ERA interim, ERA5, JRA-55); climate </w:t>
      </w:r>
      <w:proofErr w:type="spellStart"/>
      <w:r w:rsidRPr="00033719">
        <w:rPr>
          <w:rFonts w:asciiTheme="minorHAnsi" w:hAnsiTheme="minorHAnsi"/>
          <w:sz w:val="22"/>
        </w:rPr>
        <w:t>reanalyses</w:t>
      </w:r>
      <w:proofErr w:type="spellEnd"/>
      <w:r w:rsidRPr="00033719">
        <w:rPr>
          <w:rFonts w:asciiTheme="minorHAnsi" w:hAnsiTheme="minorHAnsi"/>
          <w:sz w:val="22"/>
        </w:rPr>
        <w:t xml:space="preserve"> combine past observations with mechanistic climate models to generate time series of multiple climate variables.  </w:t>
      </w:r>
    </w:p>
    <w:tbl>
      <w:tblPr>
        <w:tblStyle w:val="Tablaconcuadrcula"/>
        <w:tblW w:w="13315" w:type="dxa"/>
        <w:tblLook w:val="04A0" w:firstRow="1" w:lastRow="0" w:firstColumn="1" w:lastColumn="0" w:noHBand="0" w:noVBand="1"/>
      </w:tblPr>
      <w:tblGrid>
        <w:gridCol w:w="2335"/>
        <w:gridCol w:w="3059"/>
        <w:gridCol w:w="1571"/>
        <w:gridCol w:w="1310"/>
        <w:gridCol w:w="1350"/>
        <w:gridCol w:w="2082"/>
        <w:gridCol w:w="1608"/>
      </w:tblGrid>
      <w:tr w:rsidR="00033719" w:rsidRPr="00033719" w14:paraId="73C2B086" w14:textId="77777777" w:rsidTr="00BB4D5C">
        <w:trPr>
          <w:trHeight w:val="300"/>
        </w:trPr>
        <w:tc>
          <w:tcPr>
            <w:tcW w:w="2335" w:type="dxa"/>
            <w:noWrap/>
            <w:hideMark/>
          </w:tcPr>
          <w:p w14:paraId="1837E870" w14:textId="77777777" w:rsidR="00033719" w:rsidRPr="00033719" w:rsidRDefault="00033719" w:rsidP="00033719">
            <w:pPr>
              <w:rPr>
                <w:rFonts w:cs="Times New Roman"/>
                <w:b/>
                <w:bCs/>
              </w:rPr>
            </w:pPr>
            <w:r w:rsidRPr="00033719">
              <w:rPr>
                <w:rFonts w:cs="Times New Roman"/>
                <w:b/>
                <w:bCs/>
              </w:rPr>
              <w:t>Name</w:t>
            </w:r>
          </w:p>
        </w:tc>
        <w:tc>
          <w:tcPr>
            <w:tcW w:w="3150" w:type="dxa"/>
          </w:tcPr>
          <w:p w14:paraId="33DCC450" w14:textId="77777777" w:rsidR="00033719" w:rsidRPr="00033719" w:rsidRDefault="00033719" w:rsidP="00033719">
            <w:pPr>
              <w:rPr>
                <w:rFonts w:cs="Times New Roman"/>
                <w:b/>
                <w:bCs/>
              </w:rPr>
            </w:pPr>
            <w:r w:rsidRPr="00033719">
              <w:rPr>
                <w:rFonts w:cs="Times New Roman"/>
                <w:b/>
                <w:bCs/>
              </w:rPr>
              <w:t>Forcing dataset</w:t>
            </w:r>
          </w:p>
        </w:tc>
        <w:tc>
          <w:tcPr>
            <w:tcW w:w="1571" w:type="dxa"/>
            <w:noWrap/>
            <w:hideMark/>
          </w:tcPr>
          <w:p w14:paraId="376410AC" w14:textId="77777777" w:rsidR="00033719" w:rsidRPr="00033719" w:rsidRDefault="00033719" w:rsidP="00033719">
            <w:pPr>
              <w:rPr>
                <w:rFonts w:cs="Times New Roman"/>
                <w:b/>
                <w:bCs/>
              </w:rPr>
            </w:pPr>
            <w:r w:rsidRPr="00033719">
              <w:rPr>
                <w:rFonts w:cs="Times New Roman"/>
                <w:b/>
                <w:bCs/>
              </w:rPr>
              <w:t>Resolution (degrees)</w:t>
            </w:r>
          </w:p>
        </w:tc>
        <w:tc>
          <w:tcPr>
            <w:tcW w:w="1219" w:type="dxa"/>
            <w:noWrap/>
            <w:hideMark/>
          </w:tcPr>
          <w:p w14:paraId="14E067A2" w14:textId="77777777" w:rsidR="00033719" w:rsidRPr="00033719" w:rsidRDefault="00033719" w:rsidP="00033719">
            <w:pPr>
              <w:rPr>
                <w:rFonts w:cs="Times New Roman"/>
                <w:b/>
                <w:bCs/>
              </w:rPr>
            </w:pPr>
            <w:r w:rsidRPr="00033719">
              <w:rPr>
                <w:rFonts w:cs="Times New Roman"/>
                <w:b/>
                <w:bCs/>
              </w:rPr>
              <w:t>Resolution (km)</w:t>
            </w:r>
          </w:p>
        </w:tc>
        <w:tc>
          <w:tcPr>
            <w:tcW w:w="1350" w:type="dxa"/>
            <w:noWrap/>
            <w:hideMark/>
          </w:tcPr>
          <w:p w14:paraId="7FF480D3" w14:textId="77777777" w:rsidR="00033719" w:rsidRPr="00033719" w:rsidRDefault="00033719" w:rsidP="00033719">
            <w:pPr>
              <w:rPr>
                <w:rFonts w:cs="Times New Roman"/>
                <w:b/>
                <w:bCs/>
              </w:rPr>
            </w:pPr>
            <w:r w:rsidRPr="00033719">
              <w:rPr>
                <w:rFonts w:cs="Times New Roman"/>
                <w:b/>
                <w:bCs/>
              </w:rPr>
              <w:t>Time period</w:t>
            </w:r>
          </w:p>
        </w:tc>
        <w:tc>
          <w:tcPr>
            <w:tcW w:w="2082" w:type="dxa"/>
            <w:noWrap/>
            <w:hideMark/>
          </w:tcPr>
          <w:p w14:paraId="61FF09B9" w14:textId="77777777" w:rsidR="00033719" w:rsidRPr="00033719" w:rsidRDefault="00033719" w:rsidP="00033719">
            <w:pPr>
              <w:rPr>
                <w:rFonts w:cs="Times New Roman"/>
                <w:b/>
                <w:bCs/>
              </w:rPr>
            </w:pPr>
            <w:r w:rsidRPr="00033719">
              <w:rPr>
                <w:rFonts w:cs="Times New Roman"/>
                <w:b/>
                <w:bCs/>
              </w:rPr>
              <w:t>Native format</w:t>
            </w:r>
          </w:p>
        </w:tc>
        <w:tc>
          <w:tcPr>
            <w:tcW w:w="1608" w:type="dxa"/>
            <w:noWrap/>
            <w:hideMark/>
          </w:tcPr>
          <w:p w14:paraId="1024EDC7" w14:textId="77777777" w:rsidR="00033719" w:rsidRPr="00033719" w:rsidRDefault="00033719" w:rsidP="00033719">
            <w:pPr>
              <w:rPr>
                <w:rFonts w:cs="Times New Roman"/>
                <w:b/>
                <w:bCs/>
              </w:rPr>
            </w:pPr>
            <w:r w:rsidRPr="00033719">
              <w:rPr>
                <w:rFonts w:cs="Times New Roman"/>
                <w:b/>
                <w:bCs/>
              </w:rPr>
              <w:t>Citation</w:t>
            </w:r>
          </w:p>
        </w:tc>
      </w:tr>
      <w:tr w:rsidR="00033719" w:rsidRPr="00033719" w14:paraId="07FC346F" w14:textId="77777777" w:rsidTr="00BB4D5C">
        <w:trPr>
          <w:trHeight w:val="585"/>
        </w:trPr>
        <w:tc>
          <w:tcPr>
            <w:tcW w:w="2335" w:type="dxa"/>
            <w:hideMark/>
          </w:tcPr>
          <w:p w14:paraId="0EFAFE97" w14:textId="77777777" w:rsidR="00033719" w:rsidRPr="00033719" w:rsidRDefault="00033719" w:rsidP="00033719">
            <w:pPr>
              <w:rPr>
                <w:rFonts w:cs="Times New Roman"/>
              </w:rPr>
            </w:pPr>
            <w:r w:rsidRPr="00033719">
              <w:rPr>
                <w:rFonts w:cs="Times New Roman"/>
              </w:rPr>
              <w:t xml:space="preserve">CHELSA 1.2 </w:t>
            </w:r>
          </w:p>
        </w:tc>
        <w:tc>
          <w:tcPr>
            <w:tcW w:w="3150" w:type="dxa"/>
          </w:tcPr>
          <w:p w14:paraId="4E05AEB6" w14:textId="77777777" w:rsidR="00033719" w:rsidRPr="00033719" w:rsidRDefault="00033719" w:rsidP="00033719">
            <w:pPr>
              <w:rPr>
                <w:rFonts w:cs="Times New Roman"/>
              </w:rPr>
            </w:pPr>
            <w:r w:rsidRPr="00033719">
              <w:rPr>
                <w:rFonts w:cs="Times New Roman"/>
              </w:rPr>
              <w:t>Reanalysis dataset: ERA interim</w:t>
            </w:r>
          </w:p>
        </w:tc>
        <w:tc>
          <w:tcPr>
            <w:tcW w:w="1571" w:type="dxa"/>
            <w:hideMark/>
          </w:tcPr>
          <w:p w14:paraId="4B0C5D60" w14:textId="77777777" w:rsidR="00033719" w:rsidRPr="00033719" w:rsidRDefault="00033719" w:rsidP="00033719">
            <w:pPr>
              <w:rPr>
                <w:rFonts w:cs="Times New Roman"/>
              </w:rPr>
            </w:pPr>
            <w:r w:rsidRPr="00033719">
              <w:rPr>
                <w:rFonts w:cs="Times New Roman"/>
              </w:rPr>
              <w:t>0.0083333</w:t>
            </w:r>
          </w:p>
        </w:tc>
        <w:tc>
          <w:tcPr>
            <w:tcW w:w="1219" w:type="dxa"/>
            <w:hideMark/>
          </w:tcPr>
          <w:p w14:paraId="3466FCE0" w14:textId="77777777" w:rsidR="00033719" w:rsidRPr="00033719" w:rsidRDefault="00033719" w:rsidP="00033719">
            <w:pPr>
              <w:rPr>
                <w:rFonts w:cs="Times New Roman"/>
              </w:rPr>
            </w:pPr>
            <w:r w:rsidRPr="00033719">
              <w:rPr>
                <w:rFonts w:cs="Times New Roman"/>
              </w:rPr>
              <w:t>~1</w:t>
            </w:r>
          </w:p>
        </w:tc>
        <w:tc>
          <w:tcPr>
            <w:tcW w:w="1350" w:type="dxa"/>
            <w:hideMark/>
          </w:tcPr>
          <w:p w14:paraId="6DFFDE69" w14:textId="77777777" w:rsidR="00033719" w:rsidRPr="00033719" w:rsidRDefault="00033719" w:rsidP="00033719">
            <w:pPr>
              <w:rPr>
                <w:rFonts w:cs="Times New Roman"/>
              </w:rPr>
            </w:pPr>
            <w:r w:rsidRPr="00033719">
              <w:rPr>
                <w:rFonts w:cs="Times New Roman"/>
              </w:rPr>
              <w:t>1979-2013</w:t>
            </w:r>
          </w:p>
        </w:tc>
        <w:tc>
          <w:tcPr>
            <w:tcW w:w="2082" w:type="dxa"/>
            <w:hideMark/>
          </w:tcPr>
          <w:p w14:paraId="0C045576" w14:textId="77777777" w:rsidR="00033719" w:rsidRPr="00033719" w:rsidRDefault="00033719" w:rsidP="00033719">
            <w:pPr>
              <w:rPr>
                <w:rFonts w:cs="Times New Roman"/>
              </w:rPr>
            </w:pPr>
            <w:r w:rsidRPr="00033719">
              <w:rPr>
                <w:rFonts w:cs="Times New Roman"/>
              </w:rPr>
              <w:t>Climatology, monthly timeseries</w:t>
            </w:r>
          </w:p>
        </w:tc>
        <w:tc>
          <w:tcPr>
            <w:tcW w:w="1608" w:type="dxa"/>
            <w:hideMark/>
          </w:tcPr>
          <w:p w14:paraId="1D4F5853" w14:textId="631D4D57" w:rsidR="00033719" w:rsidRPr="00033719" w:rsidRDefault="00903E45" w:rsidP="00033719">
            <w:pPr>
              <w:rPr>
                <w:rFonts w:cs="Times New Roman"/>
              </w:rPr>
            </w:pPr>
            <w:r>
              <w:rPr>
                <w:rFonts w:cs="Times New Roman"/>
              </w:rPr>
              <w:fldChar w:fldCharType="begin"/>
            </w:r>
            <w:r>
              <w:rPr>
                <w:rFonts w:cs="Times New Roman"/>
              </w:rPr>
              <w:instrText xml:space="preserve"> ADDIN EN.CITE &lt;EndNote&gt;&lt;Cite&gt;&lt;Author&gt;Karger&lt;/Author&gt;&lt;Year&gt;2018&lt;/Year&gt;&lt;RecNum&gt;47024&lt;/RecNum&gt;&lt;DisplayText&gt;(Karger et al., 2018)&lt;/DisplayText&gt;&lt;record&gt;&lt;rec-number&gt;47024&lt;/rec-number&gt;&lt;foreign-keys&gt;&lt;key app="EN" db-id="90ee5dazes0fr5esxzmp9fxpfpaarvwtxddt" timestamp="1658403036"&gt;47024&lt;/key&gt;&lt;/foreign-keys&gt;&lt;ref-type name="Journal Article"&gt;17&lt;/ref-type&gt;&lt;contributors&gt;&lt;authors&gt;&lt;author&gt;Karger, D.N.&lt;/author&gt;&lt;author&gt;Conrad, O.&lt;/author&gt;&lt;author&gt;Böhner, J.&lt;/author&gt;&lt;author&gt;Kawohl, T.&lt;/author&gt;&lt;author&gt;Kreft, H.&lt;/author&gt;&lt;author&gt;Soria-Auza, R.W.&lt;/author&gt;&lt;author&gt;Zimmermann, N.E&lt;/author&gt;&lt;author&gt;Linder, H.P.&lt;/author&gt;&lt;author&gt;Kessler, M.&lt;/author&gt;&lt;/authors&gt;&lt;/contributors&gt;&lt;titles&gt;&lt;title&gt;Data from: Climatologies at high resolution for the earth’s land surface areas&lt;/title&gt;&lt;secondary-title&gt;EnviDat&lt;/secondary-title&gt;&lt;/titles&gt;&lt;periodical&gt;&lt;full-title&gt;EnviDat&lt;/full-title&gt;&lt;/periodical&gt;&lt;dates&gt;&lt;year&gt;2018&lt;/year&gt;&lt;/dates&gt;&lt;urls&gt;&lt;/urls&gt;&lt;electronic-resource-num&gt;https://doi.org/10.16904/envidat.228.v2.1&lt;/electronic-resource-num&gt;&lt;/record&gt;&lt;/Cite&gt;&lt;/EndNote&gt;</w:instrText>
            </w:r>
            <w:r>
              <w:rPr>
                <w:rFonts w:cs="Times New Roman"/>
              </w:rPr>
              <w:fldChar w:fldCharType="separate"/>
            </w:r>
            <w:r>
              <w:rPr>
                <w:rFonts w:cs="Times New Roman"/>
                <w:noProof/>
              </w:rPr>
              <w:t>(Karger et al., 2018)</w:t>
            </w:r>
            <w:r>
              <w:rPr>
                <w:rFonts w:cs="Times New Roman"/>
              </w:rPr>
              <w:fldChar w:fldCharType="end"/>
            </w:r>
          </w:p>
        </w:tc>
      </w:tr>
      <w:tr w:rsidR="00033719" w:rsidRPr="00033719" w14:paraId="4870940E" w14:textId="77777777" w:rsidTr="00BB4D5C">
        <w:trPr>
          <w:trHeight w:val="585"/>
        </w:trPr>
        <w:tc>
          <w:tcPr>
            <w:tcW w:w="2335" w:type="dxa"/>
          </w:tcPr>
          <w:p w14:paraId="7174365A" w14:textId="77777777" w:rsidR="00033719" w:rsidRPr="00033719" w:rsidRDefault="00033719" w:rsidP="00033719">
            <w:pPr>
              <w:rPr>
                <w:rFonts w:cs="Times New Roman"/>
              </w:rPr>
            </w:pPr>
            <w:r w:rsidRPr="00033719">
              <w:rPr>
                <w:rFonts w:cs="Times New Roman"/>
              </w:rPr>
              <w:t>CHELSA 2.1</w:t>
            </w:r>
          </w:p>
        </w:tc>
        <w:tc>
          <w:tcPr>
            <w:tcW w:w="3150" w:type="dxa"/>
          </w:tcPr>
          <w:p w14:paraId="12560519" w14:textId="77777777" w:rsidR="00033719" w:rsidRPr="00033719" w:rsidRDefault="00033719" w:rsidP="00033719">
            <w:pPr>
              <w:rPr>
                <w:rFonts w:cs="Times New Roman"/>
              </w:rPr>
            </w:pPr>
            <w:r w:rsidRPr="00033719">
              <w:rPr>
                <w:rFonts w:cs="Times New Roman"/>
              </w:rPr>
              <w:t>Reanalysis dataset: ERA5</w:t>
            </w:r>
          </w:p>
        </w:tc>
        <w:tc>
          <w:tcPr>
            <w:tcW w:w="1571" w:type="dxa"/>
          </w:tcPr>
          <w:p w14:paraId="090E40DD" w14:textId="77777777" w:rsidR="00033719" w:rsidRPr="00033719" w:rsidRDefault="00033719" w:rsidP="00033719">
            <w:pPr>
              <w:rPr>
                <w:rFonts w:cs="Times New Roman"/>
              </w:rPr>
            </w:pPr>
            <w:r w:rsidRPr="00033719">
              <w:rPr>
                <w:rFonts w:cs="Times New Roman"/>
              </w:rPr>
              <w:t>0.0083333</w:t>
            </w:r>
          </w:p>
        </w:tc>
        <w:tc>
          <w:tcPr>
            <w:tcW w:w="1219" w:type="dxa"/>
          </w:tcPr>
          <w:p w14:paraId="02DB1B48" w14:textId="77777777" w:rsidR="00033719" w:rsidRPr="00033719" w:rsidRDefault="00033719" w:rsidP="00033719">
            <w:pPr>
              <w:rPr>
                <w:rFonts w:cs="Times New Roman"/>
              </w:rPr>
            </w:pPr>
            <w:r w:rsidRPr="00033719">
              <w:rPr>
                <w:rFonts w:cs="Times New Roman"/>
              </w:rPr>
              <w:t>~1</w:t>
            </w:r>
          </w:p>
        </w:tc>
        <w:tc>
          <w:tcPr>
            <w:tcW w:w="1350" w:type="dxa"/>
          </w:tcPr>
          <w:p w14:paraId="2AB24717" w14:textId="77777777" w:rsidR="00033719" w:rsidRPr="00033719" w:rsidRDefault="00033719" w:rsidP="00033719">
            <w:pPr>
              <w:rPr>
                <w:rFonts w:cs="Times New Roman"/>
              </w:rPr>
            </w:pPr>
            <w:r w:rsidRPr="00033719">
              <w:rPr>
                <w:rFonts w:cs="Times New Roman"/>
              </w:rPr>
              <w:t>1981-2010</w:t>
            </w:r>
          </w:p>
        </w:tc>
        <w:tc>
          <w:tcPr>
            <w:tcW w:w="2082" w:type="dxa"/>
          </w:tcPr>
          <w:p w14:paraId="145DFE19" w14:textId="77777777" w:rsidR="00033719" w:rsidRPr="00033719" w:rsidRDefault="00033719" w:rsidP="00033719">
            <w:pPr>
              <w:rPr>
                <w:rFonts w:cs="Times New Roman"/>
              </w:rPr>
            </w:pPr>
            <w:r w:rsidRPr="00033719">
              <w:rPr>
                <w:rFonts w:cs="Times New Roman"/>
              </w:rPr>
              <w:t>Climatology, monthly timeseries</w:t>
            </w:r>
          </w:p>
        </w:tc>
        <w:tc>
          <w:tcPr>
            <w:tcW w:w="1608" w:type="dxa"/>
          </w:tcPr>
          <w:p w14:paraId="74E9CD29" w14:textId="28B0CF8A" w:rsidR="00033719" w:rsidRPr="00033719" w:rsidRDefault="00903E45" w:rsidP="00033719">
            <w:pPr>
              <w:rPr>
                <w:rFonts w:cs="Times New Roman"/>
              </w:rPr>
            </w:pPr>
            <w:r>
              <w:rPr>
                <w:rFonts w:cs="Times New Roman"/>
              </w:rPr>
              <w:fldChar w:fldCharType="begin"/>
            </w:r>
            <w:r>
              <w:rPr>
                <w:rFonts w:cs="Times New Roman"/>
              </w:rPr>
              <w:instrText xml:space="preserve"> ADDIN EN.CITE &lt;EndNote&gt;&lt;Cite&gt;&lt;Author&gt;Karger&lt;/Author&gt;&lt;Year&gt;2018&lt;/Year&gt;&lt;RecNum&gt;47024&lt;/RecNum&gt;&lt;DisplayText&gt;(Karger et al., 2018)&lt;/DisplayText&gt;&lt;record&gt;&lt;rec-number&gt;47024&lt;/rec-number&gt;&lt;foreign-keys&gt;&lt;key app="EN" db-id="90ee5dazes0fr5esxzmp9fxpfpaarvwtxddt" timestamp="1658403036"&gt;47024&lt;/key&gt;&lt;/foreign-keys&gt;&lt;ref-type name="Journal Article"&gt;17&lt;/ref-type&gt;&lt;contributors&gt;&lt;authors&gt;&lt;author&gt;Karger, D.N.&lt;/author&gt;&lt;author&gt;Conrad, O.&lt;/author&gt;&lt;author&gt;Böhner, J.&lt;/author&gt;&lt;author&gt;Kawohl, T.&lt;/author&gt;&lt;author&gt;Kreft, H.&lt;/author&gt;&lt;author&gt;Soria-Auza, R.W.&lt;/author&gt;&lt;author&gt;Zimmermann, N.E&lt;/author&gt;&lt;author&gt;Linder, H.P.&lt;/author&gt;&lt;author&gt;Kessler, M.&lt;/author&gt;&lt;/authors&gt;&lt;/contributors&gt;&lt;titles&gt;&lt;title&gt;Data from: Climatologies at high resolution for the earth’s land surface areas&lt;/title&gt;&lt;secondary-title&gt;EnviDat&lt;/secondary-title&gt;&lt;/titles&gt;&lt;periodical&gt;&lt;full-title&gt;EnviDat&lt;/full-title&gt;&lt;/periodical&gt;&lt;dates&gt;&lt;year&gt;2018&lt;/year&gt;&lt;/dates&gt;&lt;urls&gt;&lt;/urls&gt;&lt;electronic-resource-num&gt;https://doi.org/10.16904/envidat.228.v2.1&lt;/electronic-resource-num&gt;&lt;/record&gt;&lt;/Cite&gt;&lt;/EndNote&gt;</w:instrText>
            </w:r>
            <w:r>
              <w:rPr>
                <w:rFonts w:cs="Times New Roman"/>
              </w:rPr>
              <w:fldChar w:fldCharType="separate"/>
            </w:r>
            <w:r>
              <w:rPr>
                <w:rFonts w:cs="Times New Roman"/>
                <w:noProof/>
              </w:rPr>
              <w:t>(Karger et al., 2018)</w:t>
            </w:r>
            <w:r>
              <w:rPr>
                <w:rFonts w:cs="Times New Roman"/>
              </w:rPr>
              <w:fldChar w:fldCharType="end"/>
            </w:r>
          </w:p>
        </w:tc>
      </w:tr>
      <w:tr w:rsidR="00033719" w:rsidRPr="00033719" w14:paraId="10FC4E92" w14:textId="77777777" w:rsidTr="00BB4D5C">
        <w:trPr>
          <w:trHeight w:val="413"/>
        </w:trPr>
        <w:tc>
          <w:tcPr>
            <w:tcW w:w="2335" w:type="dxa"/>
            <w:hideMark/>
          </w:tcPr>
          <w:p w14:paraId="21ECC829" w14:textId="77777777" w:rsidR="00033719" w:rsidRPr="00033719" w:rsidRDefault="00033719" w:rsidP="00033719">
            <w:pPr>
              <w:rPr>
                <w:rFonts w:cs="Times New Roman"/>
              </w:rPr>
            </w:pPr>
            <w:r w:rsidRPr="00033719">
              <w:rPr>
                <w:rFonts w:cs="Times New Roman"/>
              </w:rPr>
              <w:t>CHELSA EarthEnv</w:t>
            </w:r>
          </w:p>
        </w:tc>
        <w:tc>
          <w:tcPr>
            <w:tcW w:w="3150" w:type="dxa"/>
          </w:tcPr>
          <w:p w14:paraId="13C79607" w14:textId="77777777" w:rsidR="00033719" w:rsidRPr="00033719" w:rsidRDefault="00033719" w:rsidP="00033719">
            <w:pPr>
              <w:rPr>
                <w:rFonts w:cs="Times New Roman"/>
              </w:rPr>
            </w:pPr>
            <w:r w:rsidRPr="00033719">
              <w:rPr>
                <w:rFonts w:cs="Times New Roman"/>
              </w:rPr>
              <w:t xml:space="preserve">Reanalysis </w:t>
            </w:r>
            <w:proofErr w:type="gramStart"/>
            <w:r w:rsidRPr="00033719">
              <w:rPr>
                <w:rFonts w:cs="Times New Roman"/>
              </w:rPr>
              <w:t>dataset:ERA</w:t>
            </w:r>
            <w:proofErr w:type="gramEnd"/>
            <w:r w:rsidRPr="00033719">
              <w:rPr>
                <w:rFonts w:cs="Times New Roman"/>
              </w:rPr>
              <w:t>5</w:t>
            </w:r>
          </w:p>
        </w:tc>
        <w:tc>
          <w:tcPr>
            <w:tcW w:w="1571" w:type="dxa"/>
            <w:hideMark/>
          </w:tcPr>
          <w:p w14:paraId="6AD348CE" w14:textId="77777777" w:rsidR="00033719" w:rsidRPr="00033719" w:rsidRDefault="00033719" w:rsidP="00033719">
            <w:pPr>
              <w:rPr>
                <w:rFonts w:cs="Times New Roman"/>
              </w:rPr>
            </w:pPr>
            <w:r w:rsidRPr="00033719">
              <w:rPr>
                <w:rFonts w:cs="Times New Roman"/>
              </w:rPr>
              <w:t>0.0083333</w:t>
            </w:r>
          </w:p>
        </w:tc>
        <w:tc>
          <w:tcPr>
            <w:tcW w:w="1219" w:type="dxa"/>
            <w:hideMark/>
          </w:tcPr>
          <w:p w14:paraId="469D04DE" w14:textId="77777777" w:rsidR="00033719" w:rsidRPr="00033719" w:rsidRDefault="00033719" w:rsidP="00033719">
            <w:pPr>
              <w:rPr>
                <w:rFonts w:cs="Times New Roman"/>
              </w:rPr>
            </w:pPr>
            <w:r w:rsidRPr="00033719">
              <w:rPr>
                <w:rFonts w:cs="Times New Roman"/>
              </w:rPr>
              <w:t>~1</w:t>
            </w:r>
          </w:p>
        </w:tc>
        <w:tc>
          <w:tcPr>
            <w:tcW w:w="1350" w:type="dxa"/>
            <w:hideMark/>
          </w:tcPr>
          <w:p w14:paraId="10D08035" w14:textId="77777777" w:rsidR="00033719" w:rsidRPr="00033719" w:rsidRDefault="00033719" w:rsidP="00033719">
            <w:pPr>
              <w:rPr>
                <w:rFonts w:cs="Times New Roman"/>
              </w:rPr>
            </w:pPr>
            <w:r w:rsidRPr="00033719">
              <w:rPr>
                <w:rFonts w:cs="Times New Roman"/>
              </w:rPr>
              <w:t>2003-2016</w:t>
            </w:r>
          </w:p>
        </w:tc>
        <w:tc>
          <w:tcPr>
            <w:tcW w:w="2082" w:type="dxa"/>
            <w:hideMark/>
          </w:tcPr>
          <w:p w14:paraId="29D336A4" w14:textId="77777777" w:rsidR="00033719" w:rsidRPr="00033719" w:rsidRDefault="00033719" w:rsidP="00033719">
            <w:pPr>
              <w:rPr>
                <w:rFonts w:cs="Times New Roman"/>
              </w:rPr>
            </w:pPr>
            <w:r w:rsidRPr="00033719">
              <w:rPr>
                <w:rFonts w:cs="Times New Roman"/>
              </w:rPr>
              <w:t>Daily timeseries</w:t>
            </w:r>
          </w:p>
        </w:tc>
        <w:tc>
          <w:tcPr>
            <w:tcW w:w="1608" w:type="dxa"/>
            <w:hideMark/>
          </w:tcPr>
          <w:p w14:paraId="26E3ECB3" w14:textId="4627C71C" w:rsidR="00033719" w:rsidRPr="00033719" w:rsidRDefault="00903E45" w:rsidP="00033719">
            <w:pPr>
              <w:rPr>
                <w:rFonts w:cs="Times New Roman"/>
              </w:rPr>
            </w:pPr>
            <w:r>
              <w:rPr>
                <w:rFonts w:cs="Times New Roman"/>
              </w:rPr>
              <w:fldChar w:fldCharType="begin"/>
            </w:r>
            <w:r>
              <w:rPr>
                <w:rFonts w:cs="Times New Roman"/>
              </w:rPr>
              <w:instrText xml:space="preserve"> ADDIN EN.CITE &lt;EndNote&gt;&lt;Cite&gt;&lt;Author&gt;Karger&lt;/Author&gt;&lt;Year&gt;2021&lt;/Year&gt;&lt;RecNum&gt;47022&lt;/RecNum&gt;&lt;DisplayText&gt;(Karger et al., 2021b)&lt;/DisplayText&gt;&lt;record&gt;&lt;rec-number&gt;47022&lt;/rec-number&gt;&lt;foreign-keys&gt;&lt;key app="EN" db-id="90ee5dazes0fr5esxzmp9fxpfpaarvwtxddt" timestamp="1658401676"&gt;47022&lt;/key&gt;&lt;/foreign-keys&gt;&lt;ref-type name="Journal Article"&gt;17&lt;/ref-type&gt;&lt;contributors&gt;&lt;authors&gt;&lt;author&gt;Karger, D.N.&lt;/author&gt;&lt;author&gt;Wilson, A.M.&lt;/author&gt;&lt;author&gt;Mahony, C.&lt;/author&gt;&lt;author&gt;Zimmermann, N.E.&lt;/author&gt;&lt;author&gt;Jetz, W.&lt;/author&gt;&lt;/authors&gt;&lt;/contributors&gt;&lt;titles&gt;&lt;title&gt;Global daily 1km land surface precipitation based on cloud cover-informed downscaling&lt;/title&gt;&lt;secondary-title&gt;Scientific Data&lt;/secondary-title&gt;&lt;/titles&gt;&lt;periodical&gt;&lt;full-title&gt;Scientific Data&lt;/full-title&gt;&lt;/periodical&gt;&lt;dates&gt;&lt;year&gt;2021&lt;/year&gt;&lt;/dates&gt;&lt;urls&gt;&lt;/urls&gt;&lt;electronic-resource-num&gt;doi.org/10.1038/s41597-021-01084-6&lt;/electronic-resource-num&gt;&lt;/record&gt;&lt;/Cite&gt;&lt;/EndNote&gt;</w:instrText>
            </w:r>
            <w:r>
              <w:rPr>
                <w:rFonts w:cs="Times New Roman"/>
              </w:rPr>
              <w:fldChar w:fldCharType="separate"/>
            </w:r>
            <w:r>
              <w:rPr>
                <w:rFonts w:cs="Times New Roman"/>
                <w:noProof/>
              </w:rPr>
              <w:t>(Karger et al., 2021b)</w:t>
            </w:r>
            <w:r>
              <w:rPr>
                <w:rFonts w:cs="Times New Roman"/>
              </w:rPr>
              <w:fldChar w:fldCharType="end"/>
            </w:r>
          </w:p>
        </w:tc>
      </w:tr>
      <w:tr w:rsidR="00033719" w:rsidRPr="00033719" w14:paraId="434DFE35" w14:textId="77777777" w:rsidTr="00BB4D5C">
        <w:trPr>
          <w:trHeight w:val="585"/>
        </w:trPr>
        <w:tc>
          <w:tcPr>
            <w:tcW w:w="2335" w:type="dxa"/>
            <w:hideMark/>
          </w:tcPr>
          <w:p w14:paraId="3A5EEBB7" w14:textId="77777777" w:rsidR="00033719" w:rsidRPr="00033719" w:rsidRDefault="00033719" w:rsidP="00033719">
            <w:pPr>
              <w:rPr>
                <w:rFonts w:cs="Times New Roman"/>
              </w:rPr>
            </w:pPr>
            <w:r w:rsidRPr="00033719">
              <w:rPr>
                <w:rFonts w:cs="Times New Roman"/>
              </w:rPr>
              <w:t>CHELSA W5E5</w:t>
            </w:r>
          </w:p>
        </w:tc>
        <w:tc>
          <w:tcPr>
            <w:tcW w:w="3150" w:type="dxa"/>
          </w:tcPr>
          <w:p w14:paraId="6685998E" w14:textId="77777777" w:rsidR="00033719" w:rsidRPr="00033719" w:rsidRDefault="00033719" w:rsidP="00033719">
            <w:pPr>
              <w:rPr>
                <w:rFonts w:cs="Times New Roman"/>
              </w:rPr>
            </w:pPr>
            <w:r w:rsidRPr="00033719">
              <w:rPr>
                <w:rFonts w:cs="Times New Roman"/>
              </w:rPr>
              <w:t>Reanalysis dataset:</w:t>
            </w:r>
          </w:p>
          <w:p w14:paraId="2E60C0C4" w14:textId="77777777" w:rsidR="00033719" w:rsidRPr="00033719" w:rsidRDefault="00033719" w:rsidP="00033719">
            <w:pPr>
              <w:rPr>
                <w:rFonts w:cs="Times New Roman"/>
              </w:rPr>
            </w:pPr>
            <w:r w:rsidRPr="00033719">
              <w:rPr>
                <w:rFonts w:cs="Times New Roman"/>
              </w:rPr>
              <w:t>WFDE5</w:t>
            </w:r>
          </w:p>
        </w:tc>
        <w:tc>
          <w:tcPr>
            <w:tcW w:w="1571" w:type="dxa"/>
            <w:hideMark/>
          </w:tcPr>
          <w:p w14:paraId="50CFF36C" w14:textId="77777777" w:rsidR="00033719" w:rsidRPr="00033719" w:rsidRDefault="00033719" w:rsidP="00033719">
            <w:pPr>
              <w:rPr>
                <w:rFonts w:cs="Times New Roman"/>
              </w:rPr>
            </w:pPr>
            <w:r w:rsidRPr="00033719">
              <w:rPr>
                <w:rFonts w:cs="Times New Roman"/>
              </w:rPr>
              <w:t>0.0083333</w:t>
            </w:r>
          </w:p>
        </w:tc>
        <w:tc>
          <w:tcPr>
            <w:tcW w:w="1219" w:type="dxa"/>
            <w:hideMark/>
          </w:tcPr>
          <w:p w14:paraId="54BA565E" w14:textId="77777777" w:rsidR="00033719" w:rsidRPr="00033719" w:rsidRDefault="00033719" w:rsidP="00033719">
            <w:pPr>
              <w:rPr>
                <w:rFonts w:cs="Times New Roman"/>
              </w:rPr>
            </w:pPr>
            <w:r w:rsidRPr="00033719">
              <w:rPr>
                <w:rFonts w:cs="Times New Roman"/>
              </w:rPr>
              <w:t>~1</w:t>
            </w:r>
          </w:p>
        </w:tc>
        <w:tc>
          <w:tcPr>
            <w:tcW w:w="1350" w:type="dxa"/>
            <w:hideMark/>
          </w:tcPr>
          <w:p w14:paraId="0B902FB7" w14:textId="77777777" w:rsidR="00033719" w:rsidRPr="00033719" w:rsidRDefault="00033719" w:rsidP="00033719">
            <w:pPr>
              <w:rPr>
                <w:rFonts w:cs="Times New Roman"/>
              </w:rPr>
            </w:pPr>
            <w:r w:rsidRPr="00033719">
              <w:rPr>
                <w:rFonts w:cs="Times New Roman"/>
              </w:rPr>
              <w:t>1979-2016</w:t>
            </w:r>
          </w:p>
        </w:tc>
        <w:tc>
          <w:tcPr>
            <w:tcW w:w="2082" w:type="dxa"/>
            <w:hideMark/>
          </w:tcPr>
          <w:p w14:paraId="3583319C" w14:textId="77777777" w:rsidR="00033719" w:rsidRPr="00033719" w:rsidRDefault="00033719" w:rsidP="00033719">
            <w:pPr>
              <w:rPr>
                <w:rFonts w:cs="Times New Roman"/>
              </w:rPr>
            </w:pPr>
            <w:r w:rsidRPr="00033719">
              <w:rPr>
                <w:rFonts w:cs="Times New Roman"/>
              </w:rPr>
              <w:t>Daily timeseries</w:t>
            </w:r>
          </w:p>
        </w:tc>
        <w:tc>
          <w:tcPr>
            <w:tcW w:w="1608" w:type="dxa"/>
            <w:hideMark/>
          </w:tcPr>
          <w:p w14:paraId="0512F502" w14:textId="70C76E94" w:rsidR="00033719" w:rsidRPr="00033719" w:rsidRDefault="00903E45" w:rsidP="00033719">
            <w:pPr>
              <w:rPr>
                <w:rFonts w:cs="Times New Roman"/>
              </w:rPr>
            </w:pPr>
            <w:r>
              <w:rPr>
                <w:rFonts w:cs="Times New Roman"/>
              </w:rPr>
              <w:fldChar w:fldCharType="begin"/>
            </w:r>
            <w:r>
              <w:rPr>
                <w:rFonts w:cs="Times New Roman"/>
              </w:rPr>
              <w:instrText xml:space="preserve"> ADDIN EN.CITE &lt;EndNote&gt;&lt;Cite&gt;&lt;Author&gt;Karger&lt;/Author&gt;&lt;Year&gt;2021&lt;/Year&gt;&lt;RecNum&gt;47799&lt;/RecNum&gt;&lt;DisplayText&gt;(Karger et al., 2021a)&lt;/DisplayText&gt;&lt;record&gt;&lt;rec-number&gt;47799&lt;/rec-number&gt;&lt;foreign-keys&gt;&lt;key app="EN" db-id="90ee5dazes0fr5esxzmp9fxpfpaarvwtxddt" timestamp="1677511968"&gt;47799&lt;/key&gt;&lt;/foreign-keys&gt;&lt;ref-type name="Dataset"&gt;59&lt;/ref-type&gt;&lt;contributors&gt;&lt;authors&gt;&lt;author&gt;Karger, Dirk N.&lt;/author&gt;&lt;author&gt;Lange, Stefan&lt;/author&gt;&lt;author&gt;Hari, Chantal&lt;/author&gt;&lt;author&gt;Reyer, Christopher P. O.&lt;/author&gt;&lt;author&gt;Zimmermann, Niklaus E.&lt;/author&gt;&lt;/authors&gt;&lt;/contributors&gt;&lt;titles&gt;&lt;title&gt;CHELSA-W5E5 v1.1: W5E5 v1.0 downscaled with CHELSA v2.0&lt;/title&gt;&lt;/titles&gt;&lt;dates&gt;&lt;year&gt;2021&lt;/year&gt;&lt;/dates&gt;&lt;publisher&gt;ISIMIP Repository&lt;/publisher&gt;&lt;urls&gt;&lt;related-urls&gt;&lt;url&gt;https://doi.org/10.48364/ISIMIP.836809.1&lt;/url&gt;&lt;/related-urls&gt;&lt;/urls&gt;&lt;electronic-resource-num&gt;10.48364/ISIMIP.836809.1&lt;/electronic-resource-num&gt;&lt;/record&gt;&lt;/Cite&gt;&lt;/EndNote&gt;</w:instrText>
            </w:r>
            <w:r>
              <w:rPr>
                <w:rFonts w:cs="Times New Roman"/>
              </w:rPr>
              <w:fldChar w:fldCharType="separate"/>
            </w:r>
            <w:r>
              <w:rPr>
                <w:rFonts w:cs="Times New Roman"/>
                <w:noProof/>
              </w:rPr>
              <w:t>(Karger et al., 2021a)</w:t>
            </w:r>
            <w:r>
              <w:rPr>
                <w:rFonts w:cs="Times New Roman"/>
              </w:rPr>
              <w:fldChar w:fldCharType="end"/>
            </w:r>
          </w:p>
        </w:tc>
      </w:tr>
      <w:tr w:rsidR="00033719" w:rsidRPr="00033719" w14:paraId="5A452D6A" w14:textId="77777777" w:rsidTr="00BB4D5C">
        <w:trPr>
          <w:trHeight w:val="585"/>
        </w:trPr>
        <w:tc>
          <w:tcPr>
            <w:tcW w:w="2335" w:type="dxa"/>
          </w:tcPr>
          <w:p w14:paraId="221DFEBD" w14:textId="77777777" w:rsidR="00033719" w:rsidRPr="00033719" w:rsidRDefault="00033719" w:rsidP="00033719">
            <w:pPr>
              <w:rPr>
                <w:rFonts w:cs="Times New Roman"/>
              </w:rPr>
            </w:pPr>
            <w:r w:rsidRPr="00033719">
              <w:rPr>
                <w:rFonts w:cs="Times New Roman"/>
              </w:rPr>
              <w:t>CHIRPS v2</w:t>
            </w:r>
          </w:p>
          <w:p w14:paraId="73C25713" w14:textId="77777777" w:rsidR="00033719" w:rsidRPr="00033719" w:rsidRDefault="00033719" w:rsidP="00033719">
            <w:pPr>
              <w:rPr>
                <w:rFonts w:cs="Times New Roman"/>
              </w:rPr>
            </w:pPr>
            <w:r w:rsidRPr="00033719">
              <w:rPr>
                <w:rFonts w:cs="Times New Roman"/>
              </w:rPr>
              <w:t>(Merged dataset)</w:t>
            </w:r>
          </w:p>
        </w:tc>
        <w:tc>
          <w:tcPr>
            <w:tcW w:w="3150" w:type="dxa"/>
          </w:tcPr>
          <w:p w14:paraId="01935982" w14:textId="77777777" w:rsidR="00033719" w:rsidRPr="00033719" w:rsidRDefault="00033719" w:rsidP="00033719">
            <w:pPr>
              <w:rPr>
                <w:rFonts w:cs="Times New Roman"/>
              </w:rPr>
            </w:pPr>
            <w:r w:rsidRPr="00033719">
              <w:rPr>
                <w:rFonts w:cs="Times New Roman"/>
              </w:rPr>
              <w:t>Satellite products: TMPA</w:t>
            </w:r>
          </w:p>
          <w:p w14:paraId="0CDD8F65" w14:textId="77777777" w:rsidR="00033719" w:rsidRPr="00033719" w:rsidRDefault="00033719" w:rsidP="00033719">
            <w:pPr>
              <w:rPr>
                <w:rFonts w:cs="Times New Roman"/>
              </w:rPr>
            </w:pPr>
            <w:r w:rsidRPr="00033719">
              <w:rPr>
                <w:rFonts w:cs="Times New Roman"/>
              </w:rPr>
              <w:t>Observational dataset:</w:t>
            </w:r>
          </w:p>
          <w:p w14:paraId="2AD2CDE4" w14:textId="77777777" w:rsidR="00033719" w:rsidRPr="00033719" w:rsidRDefault="00033719" w:rsidP="00033719">
            <w:pPr>
              <w:rPr>
                <w:rFonts w:asciiTheme="minorHAnsi" w:hAnsiTheme="minorHAnsi" w:cstheme="minorHAnsi"/>
              </w:rPr>
            </w:pPr>
            <w:r w:rsidRPr="00033719">
              <w:rPr>
                <w:rFonts w:asciiTheme="minorHAnsi" w:hAnsiTheme="minorHAnsi" w:cstheme="minorHAnsi"/>
                <w:color w:val="222222"/>
                <w:shd w:val="clear" w:color="auto" w:fill="FFFFFF"/>
              </w:rPr>
              <w:t>GTS</w:t>
            </w:r>
            <w:r w:rsidRPr="00033719">
              <w:rPr>
                <w:rFonts w:asciiTheme="minorHAnsi" w:hAnsiTheme="minorHAnsi" w:cstheme="minorHAnsi"/>
                <w:sz w:val="18"/>
                <w:szCs w:val="18"/>
              </w:rPr>
              <w:t xml:space="preserve"> </w:t>
            </w:r>
          </w:p>
        </w:tc>
        <w:tc>
          <w:tcPr>
            <w:tcW w:w="1571" w:type="dxa"/>
          </w:tcPr>
          <w:p w14:paraId="74316BA5" w14:textId="77777777" w:rsidR="00033719" w:rsidRPr="00033719" w:rsidRDefault="00033719" w:rsidP="00033719">
            <w:pPr>
              <w:rPr>
                <w:rFonts w:cs="Times New Roman"/>
              </w:rPr>
            </w:pPr>
            <w:r w:rsidRPr="00033719">
              <w:rPr>
                <w:rFonts w:cs="Times New Roman"/>
              </w:rPr>
              <w:t>0.05</w:t>
            </w:r>
          </w:p>
        </w:tc>
        <w:tc>
          <w:tcPr>
            <w:tcW w:w="1219" w:type="dxa"/>
          </w:tcPr>
          <w:p w14:paraId="26FB89E6" w14:textId="77777777" w:rsidR="00033719" w:rsidRPr="00033719" w:rsidRDefault="00033719" w:rsidP="00033719">
            <w:pPr>
              <w:rPr>
                <w:rFonts w:cs="Times New Roman"/>
              </w:rPr>
            </w:pPr>
            <w:r w:rsidRPr="00033719">
              <w:rPr>
                <w:rFonts w:cs="Times New Roman"/>
              </w:rPr>
              <w:t>~5.5</w:t>
            </w:r>
          </w:p>
        </w:tc>
        <w:tc>
          <w:tcPr>
            <w:tcW w:w="1350" w:type="dxa"/>
          </w:tcPr>
          <w:p w14:paraId="1AE5FC79" w14:textId="77777777" w:rsidR="00033719" w:rsidRPr="00033719" w:rsidRDefault="00033719" w:rsidP="00033719">
            <w:pPr>
              <w:rPr>
                <w:rFonts w:cs="Times New Roman"/>
              </w:rPr>
            </w:pPr>
            <w:r w:rsidRPr="00033719">
              <w:rPr>
                <w:rFonts w:cs="Times New Roman"/>
              </w:rPr>
              <w:t>1981-2022</w:t>
            </w:r>
          </w:p>
        </w:tc>
        <w:tc>
          <w:tcPr>
            <w:tcW w:w="2082" w:type="dxa"/>
          </w:tcPr>
          <w:p w14:paraId="04135F1D" w14:textId="77777777" w:rsidR="00033719" w:rsidRPr="00033719" w:rsidRDefault="00033719" w:rsidP="00033719">
            <w:pPr>
              <w:rPr>
                <w:rFonts w:cs="Times New Roman"/>
              </w:rPr>
            </w:pPr>
            <w:r w:rsidRPr="00033719">
              <w:rPr>
                <w:rFonts w:cs="Times New Roman"/>
              </w:rPr>
              <w:t>Monthly timeseries</w:t>
            </w:r>
          </w:p>
        </w:tc>
        <w:tc>
          <w:tcPr>
            <w:tcW w:w="1608" w:type="dxa"/>
          </w:tcPr>
          <w:p w14:paraId="76349501" w14:textId="562E286F" w:rsidR="00033719" w:rsidRPr="00033719" w:rsidRDefault="00903E45" w:rsidP="00033719">
            <w:pPr>
              <w:rPr>
                <w:rFonts w:cs="Times New Roman"/>
              </w:rPr>
            </w:pPr>
            <w:r>
              <w:rPr>
                <w:rFonts w:cs="Times New Roman"/>
              </w:rPr>
              <w:fldChar w:fldCharType="begin"/>
            </w:r>
            <w:r>
              <w:rPr>
                <w:rFonts w:cs="Times New Roman"/>
              </w:rPr>
              <w:instrText xml:space="preserve"> ADDIN EN.CITE &lt;EndNote&gt;&lt;Cite&gt;&lt;Author&gt;Funk&lt;/Author&gt;&lt;Year&gt;2014&lt;/Year&gt;&lt;RecNum&gt;47800&lt;/RecNum&gt;&lt;DisplayText&gt;(Funk et al., 2014)&lt;/DisplayText&gt;&lt;record&gt;&lt;rec-number&gt;47800&lt;/rec-number&gt;&lt;foreign-keys&gt;&lt;key app="EN" db-id="90ee5dazes0fr5esxzmp9fxpfpaarvwtxddt" timestamp="1677512287"&gt;47800&lt;/key&gt;&lt;/foreign-keys&gt;&lt;ref-type name="Journal Article"&gt;17&lt;/ref-type&gt;&lt;contributors&gt;&lt;authors&gt;&lt;author&gt;Funk, C.C.&lt;/author&gt;&lt;author&gt;Peterson, P.J.&lt;/author&gt;&lt;author&gt;Landsfeld, M.F.&lt;/author&gt;&lt;author&gt;Pedreros, D.H.&lt;/author&gt;&lt;author&gt;Verdin, J.P.&lt;/author&gt;&lt;author&gt;Rowland, J.D.&lt;/author&gt;&lt;author&gt;Romero, B.E.&lt;/author&gt;&lt;author&gt;Husak, G.J.&lt;/author&gt;&lt;author&gt;Michaelsen, J.C.&lt;/author&gt;&lt;author&gt;Verdin, A.P.&lt;/author&gt;&lt;/authors&gt;&lt;/contributors&gt;&lt;titles&gt;&lt;title&gt;A quasi-global precipitation time series for drought monitoring&lt;/title&gt;&lt;secondary-title&gt;U.S. Geological Survey Data Series&lt;/secondary-title&gt;&lt;/titles&gt;&lt;periodical&gt;&lt;full-title&gt;U.S. Geological Survey Data Series&lt;/full-title&gt;&lt;/periodical&gt;&lt;volume&gt;832&lt;/volume&gt;&lt;dates&gt;&lt;year&gt;2014&lt;/year&gt;&lt;/dates&gt;&lt;urls&gt;&lt;related-urls&gt;&lt;url&gt;http://pubs.usgs.gov/ds/832/&lt;/url&gt;&lt;/related-urls&gt;&lt;/urls&gt;&lt;/record&gt;&lt;/Cite&gt;&lt;/EndNote&gt;</w:instrText>
            </w:r>
            <w:r>
              <w:rPr>
                <w:rFonts w:cs="Times New Roman"/>
              </w:rPr>
              <w:fldChar w:fldCharType="separate"/>
            </w:r>
            <w:r>
              <w:rPr>
                <w:rFonts w:cs="Times New Roman"/>
                <w:noProof/>
              </w:rPr>
              <w:t>(Funk et al., 2014)</w:t>
            </w:r>
            <w:r>
              <w:rPr>
                <w:rFonts w:cs="Times New Roman"/>
              </w:rPr>
              <w:fldChar w:fldCharType="end"/>
            </w:r>
          </w:p>
        </w:tc>
      </w:tr>
      <w:tr w:rsidR="00033719" w:rsidRPr="00033719" w14:paraId="164FB885" w14:textId="77777777" w:rsidTr="00BB4D5C">
        <w:trPr>
          <w:trHeight w:val="845"/>
        </w:trPr>
        <w:tc>
          <w:tcPr>
            <w:tcW w:w="2335" w:type="dxa"/>
            <w:hideMark/>
          </w:tcPr>
          <w:p w14:paraId="2AEC24A2" w14:textId="77777777" w:rsidR="00033719" w:rsidRPr="00033719" w:rsidRDefault="00033719" w:rsidP="00033719">
            <w:pPr>
              <w:rPr>
                <w:rFonts w:cs="Times New Roman"/>
              </w:rPr>
            </w:pPr>
            <w:proofErr w:type="spellStart"/>
            <w:r w:rsidRPr="00033719">
              <w:rPr>
                <w:rFonts w:cs="Times New Roman"/>
              </w:rPr>
              <w:t>CHPclim</w:t>
            </w:r>
            <w:proofErr w:type="spellEnd"/>
            <w:r w:rsidRPr="00033719">
              <w:rPr>
                <w:rFonts w:cs="Times New Roman"/>
              </w:rPr>
              <w:t xml:space="preserve"> v.1.0</w:t>
            </w:r>
          </w:p>
        </w:tc>
        <w:tc>
          <w:tcPr>
            <w:tcW w:w="3150" w:type="dxa"/>
          </w:tcPr>
          <w:p w14:paraId="40462E9F" w14:textId="77777777" w:rsidR="00033719" w:rsidRPr="00033719" w:rsidRDefault="00033719" w:rsidP="00033719">
            <w:pPr>
              <w:rPr>
                <w:rFonts w:cs="Times New Roman"/>
              </w:rPr>
            </w:pPr>
            <w:r w:rsidRPr="00033719">
              <w:rPr>
                <w:rFonts w:cs="Times New Roman"/>
              </w:rPr>
              <w:t>Observational dataset:</w:t>
            </w:r>
          </w:p>
          <w:p w14:paraId="5F776672" w14:textId="77777777" w:rsidR="00033719" w:rsidRPr="00033719" w:rsidRDefault="00033719" w:rsidP="00033719">
            <w:pPr>
              <w:rPr>
                <w:rFonts w:cs="Times New Roman"/>
              </w:rPr>
            </w:pPr>
            <w:r w:rsidRPr="00033719">
              <w:rPr>
                <w:rFonts w:cs="Times New Roman"/>
              </w:rPr>
              <w:t>GHCN &amp; FAO.</w:t>
            </w:r>
          </w:p>
          <w:p w14:paraId="02A217B5" w14:textId="77777777" w:rsidR="00033719" w:rsidRPr="00033719" w:rsidRDefault="00033719" w:rsidP="00033719">
            <w:pPr>
              <w:rPr>
                <w:rFonts w:cs="Times New Roman"/>
              </w:rPr>
            </w:pPr>
            <w:r w:rsidRPr="00033719">
              <w:rPr>
                <w:rFonts w:cs="Times New Roman"/>
              </w:rPr>
              <w:t>Assisted with satellites</w:t>
            </w:r>
          </w:p>
        </w:tc>
        <w:tc>
          <w:tcPr>
            <w:tcW w:w="1571" w:type="dxa"/>
            <w:hideMark/>
          </w:tcPr>
          <w:p w14:paraId="1F742AA3" w14:textId="77777777" w:rsidR="00033719" w:rsidRPr="00033719" w:rsidRDefault="00033719" w:rsidP="00033719">
            <w:pPr>
              <w:rPr>
                <w:rFonts w:cs="Times New Roman"/>
              </w:rPr>
            </w:pPr>
            <w:r w:rsidRPr="00033719">
              <w:rPr>
                <w:rFonts w:cs="Times New Roman"/>
              </w:rPr>
              <w:t>0.05</w:t>
            </w:r>
          </w:p>
        </w:tc>
        <w:tc>
          <w:tcPr>
            <w:tcW w:w="1219" w:type="dxa"/>
            <w:hideMark/>
          </w:tcPr>
          <w:p w14:paraId="46946551" w14:textId="77777777" w:rsidR="00033719" w:rsidRPr="00033719" w:rsidRDefault="00033719" w:rsidP="00033719">
            <w:pPr>
              <w:rPr>
                <w:rFonts w:cs="Times New Roman"/>
              </w:rPr>
            </w:pPr>
            <w:r w:rsidRPr="00033719">
              <w:rPr>
                <w:rFonts w:cs="Times New Roman"/>
              </w:rPr>
              <w:t>~5.5</w:t>
            </w:r>
          </w:p>
        </w:tc>
        <w:tc>
          <w:tcPr>
            <w:tcW w:w="1350" w:type="dxa"/>
            <w:hideMark/>
          </w:tcPr>
          <w:p w14:paraId="45FFA473" w14:textId="77777777" w:rsidR="00033719" w:rsidRPr="00033719" w:rsidRDefault="00033719" w:rsidP="00033719">
            <w:pPr>
              <w:rPr>
                <w:rFonts w:cs="Times New Roman"/>
              </w:rPr>
            </w:pPr>
            <w:r w:rsidRPr="00033719">
              <w:rPr>
                <w:rFonts w:cs="Times New Roman"/>
              </w:rPr>
              <w:t>1980-2009*</w:t>
            </w:r>
          </w:p>
        </w:tc>
        <w:tc>
          <w:tcPr>
            <w:tcW w:w="2082" w:type="dxa"/>
            <w:hideMark/>
          </w:tcPr>
          <w:p w14:paraId="7B54A950" w14:textId="77777777" w:rsidR="00033719" w:rsidRPr="00033719" w:rsidRDefault="00033719" w:rsidP="00033719">
            <w:pPr>
              <w:rPr>
                <w:rFonts w:cs="Times New Roman"/>
              </w:rPr>
            </w:pPr>
            <w:proofErr w:type="spellStart"/>
            <w:r w:rsidRPr="00033719">
              <w:rPr>
                <w:rFonts w:cs="Times New Roman"/>
              </w:rPr>
              <w:t>Climatologies</w:t>
            </w:r>
            <w:proofErr w:type="spellEnd"/>
          </w:p>
        </w:tc>
        <w:tc>
          <w:tcPr>
            <w:tcW w:w="1608" w:type="dxa"/>
            <w:hideMark/>
          </w:tcPr>
          <w:p w14:paraId="79F06496" w14:textId="4D36B2DB" w:rsidR="00033719" w:rsidRPr="00033719" w:rsidRDefault="009B20D9" w:rsidP="00033719">
            <w:pPr>
              <w:rPr>
                <w:rFonts w:cs="Times New Roman"/>
              </w:rPr>
            </w:pPr>
            <w:r w:rsidRPr="009B20D9">
              <w:rPr>
                <w:rFonts w:cs="Times New Roman"/>
              </w:rPr>
              <w:t>(Funk et al., 2015)</w:t>
            </w:r>
          </w:p>
        </w:tc>
      </w:tr>
      <w:tr w:rsidR="00033719" w:rsidRPr="00033719" w14:paraId="5039ED90" w14:textId="77777777" w:rsidTr="00BB4D5C">
        <w:trPr>
          <w:trHeight w:val="503"/>
        </w:trPr>
        <w:tc>
          <w:tcPr>
            <w:tcW w:w="2335" w:type="dxa"/>
            <w:hideMark/>
          </w:tcPr>
          <w:p w14:paraId="0B667AB2" w14:textId="3F2E5D69" w:rsidR="00033719" w:rsidRPr="00033719" w:rsidRDefault="00033719" w:rsidP="00033719">
            <w:pPr>
              <w:rPr>
                <w:rFonts w:cs="Times New Roman"/>
              </w:rPr>
            </w:pPr>
            <w:proofErr w:type="spellStart"/>
            <w:r w:rsidRPr="00033719">
              <w:rPr>
                <w:rFonts w:cs="Times New Roman"/>
              </w:rPr>
              <w:t>T</w:t>
            </w:r>
            <w:r w:rsidR="000D420B">
              <w:rPr>
                <w:rFonts w:cs="Times New Roman"/>
              </w:rPr>
              <w:t>erraC</w:t>
            </w:r>
            <w:r w:rsidR="00BB767E">
              <w:rPr>
                <w:rFonts w:cs="Times New Roman"/>
              </w:rPr>
              <w:t>lim</w:t>
            </w:r>
            <w:r w:rsidR="00843475">
              <w:rPr>
                <w:rFonts w:cs="Times New Roman"/>
              </w:rPr>
              <w:t>ate</w:t>
            </w:r>
            <w:proofErr w:type="spellEnd"/>
          </w:p>
        </w:tc>
        <w:tc>
          <w:tcPr>
            <w:tcW w:w="3150" w:type="dxa"/>
          </w:tcPr>
          <w:p w14:paraId="757DB0DD" w14:textId="77777777" w:rsidR="00033719" w:rsidRPr="00033719" w:rsidRDefault="00033719" w:rsidP="00033719">
            <w:pPr>
              <w:rPr>
                <w:rFonts w:cs="Times New Roman"/>
              </w:rPr>
            </w:pPr>
            <w:r w:rsidRPr="00033719">
              <w:rPr>
                <w:rFonts w:cs="Times New Roman"/>
                <w:color w:val="1C1D1E"/>
                <w:shd w:val="clear" w:color="auto" w:fill="FFFFFF"/>
              </w:rPr>
              <w:t>Spatially interpolated dataset</w:t>
            </w:r>
            <w:r w:rsidRPr="00033719">
              <w:rPr>
                <w:rFonts w:cs="Times New Roman"/>
              </w:rPr>
              <w:t>:</w:t>
            </w:r>
          </w:p>
          <w:p w14:paraId="71F702F2" w14:textId="77777777" w:rsidR="00033719" w:rsidRPr="00033719" w:rsidRDefault="00033719" w:rsidP="00033719">
            <w:pPr>
              <w:rPr>
                <w:rFonts w:cs="Times New Roman"/>
              </w:rPr>
            </w:pPr>
            <w:proofErr w:type="spellStart"/>
            <w:r w:rsidRPr="00033719">
              <w:rPr>
                <w:rFonts w:cs="Times New Roman"/>
              </w:rPr>
              <w:t>WorldClim</w:t>
            </w:r>
            <w:proofErr w:type="spellEnd"/>
            <w:r w:rsidRPr="00033719">
              <w:rPr>
                <w:rFonts w:cs="Times New Roman"/>
              </w:rPr>
              <w:t xml:space="preserve"> V2</w:t>
            </w:r>
          </w:p>
          <w:p w14:paraId="2C38F713" w14:textId="77777777" w:rsidR="00033719" w:rsidRPr="00033719" w:rsidRDefault="00033719" w:rsidP="00033719">
            <w:pPr>
              <w:rPr>
                <w:rFonts w:cs="Times New Roman"/>
              </w:rPr>
            </w:pPr>
            <w:r w:rsidRPr="00033719">
              <w:rPr>
                <w:rFonts w:cs="Times New Roman"/>
              </w:rPr>
              <w:t>Reanalysis dataset: JRA-55</w:t>
            </w:r>
          </w:p>
        </w:tc>
        <w:tc>
          <w:tcPr>
            <w:tcW w:w="1571" w:type="dxa"/>
            <w:hideMark/>
          </w:tcPr>
          <w:p w14:paraId="206B62CE" w14:textId="77777777" w:rsidR="00033719" w:rsidRPr="00033719" w:rsidRDefault="00033719" w:rsidP="00033719">
            <w:pPr>
              <w:rPr>
                <w:rFonts w:cs="Times New Roman"/>
              </w:rPr>
            </w:pPr>
            <w:r w:rsidRPr="00033719">
              <w:rPr>
                <w:rFonts w:cs="Times New Roman"/>
              </w:rPr>
              <w:t>0.04166667</w:t>
            </w:r>
          </w:p>
        </w:tc>
        <w:tc>
          <w:tcPr>
            <w:tcW w:w="1219" w:type="dxa"/>
            <w:hideMark/>
          </w:tcPr>
          <w:p w14:paraId="52BA3693" w14:textId="77777777" w:rsidR="00033719" w:rsidRPr="00033719" w:rsidRDefault="00033719" w:rsidP="00033719">
            <w:pPr>
              <w:rPr>
                <w:rFonts w:cs="Times New Roman"/>
              </w:rPr>
            </w:pPr>
            <w:r w:rsidRPr="00033719">
              <w:rPr>
                <w:rFonts w:cs="Times New Roman"/>
              </w:rPr>
              <w:t>~5</w:t>
            </w:r>
          </w:p>
        </w:tc>
        <w:tc>
          <w:tcPr>
            <w:tcW w:w="1350" w:type="dxa"/>
            <w:hideMark/>
          </w:tcPr>
          <w:p w14:paraId="2BF9A76F" w14:textId="77777777" w:rsidR="00033719" w:rsidRDefault="00033719" w:rsidP="00033719">
            <w:pPr>
              <w:rPr>
                <w:rFonts w:cs="Times New Roman"/>
              </w:rPr>
            </w:pPr>
            <w:r w:rsidRPr="00033719">
              <w:rPr>
                <w:rFonts w:cs="Times New Roman"/>
              </w:rPr>
              <w:t>1981-2010</w:t>
            </w:r>
          </w:p>
          <w:p w14:paraId="4CCC9904" w14:textId="1ADB322D" w:rsidR="00DB097F" w:rsidRPr="00033719" w:rsidRDefault="00DB097F" w:rsidP="00033719">
            <w:pPr>
              <w:rPr>
                <w:rFonts w:cs="Times New Roman"/>
              </w:rPr>
            </w:pPr>
            <w:r>
              <w:rPr>
                <w:rFonts w:cs="Times New Roman"/>
              </w:rPr>
              <w:t>1970-2016*</w:t>
            </w:r>
          </w:p>
        </w:tc>
        <w:tc>
          <w:tcPr>
            <w:tcW w:w="2082" w:type="dxa"/>
            <w:hideMark/>
          </w:tcPr>
          <w:p w14:paraId="601712B5" w14:textId="77777777" w:rsidR="00033719" w:rsidRPr="00033719" w:rsidRDefault="00033719" w:rsidP="00033719">
            <w:pPr>
              <w:rPr>
                <w:rFonts w:cs="Times New Roman"/>
              </w:rPr>
            </w:pPr>
            <w:r w:rsidRPr="00033719">
              <w:rPr>
                <w:rFonts w:cs="Times New Roman"/>
              </w:rPr>
              <w:t>Climatology, monthly timeseries</w:t>
            </w:r>
          </w:p>
        </w:tc>
        <w:tc>
          <w:tcPr>
            <w:tcW w:w="1608" w:type="dxa"/>
            <w:hideMark/>
          </w:tcPr>
          <w:p w14:paraId="703584F0" w14:textId="0CDA654B" w:rsidR="00033719" w:rsidRPr="00033719" w:rsidRDefault="00903E45" w:rsidP="00033719">
            <w:pPr>
              <w:rPr>
                <w:rFonts w:cs="Times New Roman"/>
              </w:rPr>
            </w:pPr>
            <w:r>
              <w:rPr>
                <w:rFonts w:cs="Times New Roman"/>
              </w:rPr>
              <w:fldChar w:fldCharType="begin"/>
            </w:r>
            <w:r>
              <w:rPr>
                <w:rFonts w:cs="Times New Roman"/>
              </w:rPr>
              <w:instrText xml:space="preserve"> ADDIN EN.CITE &lt;EndNote&gt;&lt;Cite&gt;&lt;Author&gt;Abatzoglou&lt;/Author&gt;&lt;Year&gt;2018&lt;/Year&gt;&lt;RecNum&gt;47802&lt;/RecNum&gt;&lt;DisplayText&gt;(Abatzoglou et al., 2018)&lt;/DisplayText&gt;&lt;record&gt;&lt;rec-number&gt;47802&lt;/rec-number&gt;&lt;foreign-keys&gt;&lt;key app="EN" db-id="90ee5dazes0fr5esxzmp9fxpfpaarvwtxddt" timestamp="1677512533"&gt;47802&lt;/key&gt;&lt;/foreign-keys&gt;&lt;ref-type name="Journal Article"&gt;17&lt;/ref-type&gt;&lt;contributors&gt;&lt;authors&gt;&lt;author&gt;Abatzoglou, John T.&lt;/author&gt;&lt;author&gt;Dobrowski, Solomon Z.&lt;/author&gt;&lt;author&gt;Parks, Sean A.&lt;/author&gt;&lt;author&gt;Hegewisch, Katherine C.&lt;/author&gt;&lt;/authors&gt;&lt;/contributors&gt;&lt;titles&gt;&lt;title&gt;TerraClimate, a high-resolution global dataset of monthly climate and climatic water balance from 1958–2015&lt;/title&gt;&lt;secondary-title&gt;Scientific Data&lt;/secondary-title&gt;&lt;/titles&gt;&lt;periodical&gt;&lt;full-title&gt;Scientific Data&lt;/full-title&gt;&lt;/periodical&gt;&lt;pages&gt;170191&lt;/pages&gt;&lt;volume&gt;5&lt;/volume&gt;&lt;number&gt;1&lt;/number&gt;&lt;dates&gt;&lt;year&gt;2018&lt;/year&gt;&lt;pub-dates&gt;&lt;date&gt;2018/01/09&lt;/date&gt;&lt;/pub-dates&gt;&lt;/dates&gt;&lt;isbn&gt;2052-4463&lt;/isbn&gt;&lt;urls&gt;&lt;related-urls&gt;&lt;url&gt;https://doi.org/10.1038/sdata.2017.191&lt;/url&gt;&lt;/related-urls&gt;&lt;/urls&gt;&lt;electronic-resource-num&gt;10.1038/sdata.2017.191&lt;/electronic-resource-num&gt;&lt;/record&gt;&lt;/Cite&gt;&lt;/EndNote&gt;</w:instrText>
            </w:r>
            <w:r>
              <w:rPr>
                <w:rFonts w:cs="Times New Roman"/>
              </w:rPr>
              <w:fldChar w:fldCharType="separate"/>
            </w:r>
            <w:r>
              <w:rPr>
                <w:rFonts w:cs="Times New Roman"/>
                <w:noProof/>
              </w:rPr>
              <w:t>(Abatzoglou et al., 2018)</w:t>
            </w:r>
            <w:r>
              <w:rPr>
                <w:rFonts w:cs="Times New Roman"/>
              </w:rPr>
              <w:fldChar w:fldCharType="end"/>
            </w:r>
          </w:p>
        </w:tc>
      </w:tr>
      <w:tr w:rsidR="00033719" w:rsidRPr="00033719" w14:paraId="3A5EAE2A" w14:textId="77777777" w:rsidTr="00BB4D5C">
        <w:trPr>
          <w:trHeight w:val="585"/>
        </w:trPr>
        <w:tc>
          <w:tcPr>
            <w:tcW w:w="2335" w:type="dxa"/>
            <w:hideMark/>
          </w:tcPr>
          <w:p w14:paraId="595B8940" w14:textId="0FA84017" w:rsidR="00033719" w:rsidRPr="00033719" w:rsidRDefault="00033719" w:rsidP="00033719">
            <w:pPr>
              <w:rPr>
                <w:rFonts w:cs="Times New Roman"/>
              </w:rPr>
            </w:pPr>
            <w:proofErr w:type="spellStart"/>
            <w:r w:rsidRPr="00033719">
              <w:rPr>
                <w:rFonts w:cs="Times New Roman"/>
              </w:rPr>
              <w:t>WorldClim</w:t>
            </w:r>
            <w:proofErr w:type="spellEnd"/>
            <w:r w:rsidRPr="00033719">
              <w:rPr>
                <w:rFonts w:cs="Times New Roman"/>
              </w:rPr>
              <w:t xml:space="preserve"> </w:t>
            </w:r>
            <w:r w:rsidR="00FF4BF7">
              <w:rPr>
                <w:rFonts w:cs="Times New Roman"/>
              </w:rPr>
              <w:t>v2.1</w:t>
            </w:r>
          </w:p>
          <w:p w14:paraId="27AD3138" w14:textId="77777777" w:rsidR="00033719" w:rsidRPr="00033719" w:rsidRDefault="00033719" w:rsidP="00033719">
            <w:pPr>
              <w:rPr>
                <w:rFonts w:cs="Times New Roman"/>
              </w:rPr>
            </w:pPr>
            <w:r w:rsidRPr="00033719">
              <w:rPr>
                <w:rFonts w:cs="Times New Roman"/>
                <w:color w:val="1C1D1E"/>
                <w:shd w:val="clear" w:color="auto" w:fill="FFFFFF"/>
              </w:rPr>
              <w:t>(Spatially interpolated dataset)</w:t>
            </w:r>
          </w:p>
        </w:tc>
        <w:tc>
          <w:tcPr>
            <w:tcW w:w="3150" w:type="dxa"/>
          </w:tcPr>
          <w:p w14:paraId="3A460A6F" w14:textId="77777777" w:rsidR="00033719" w:rsidRPr="00033719" w:rsidRDefault="00033719" w:rsidP="00033719">
            <w:pPr>
              <w:rPr>
                <w:rFonts w:cs="Times New Roman"/>
              </w:rPr>
            </w:pPr>
            <w:r w:rsidRPr="00033719">
              <w:rPr>
                <w:rFonts w:cs="Times New Roman"/>
              </w:rPr>
              <w:t>Observational dataset: WMO &amp; FAO</w:t>
            </w:r>
          </w:p>
        </w:tc>
        <w:tc>
          <w:tcPr>
            <w:tcW w:w="1571" w:type="dxa"/>
            <w:hideMark/>
          </w:tcPr>
          <w:p w14:paraId="2C0B1D0A" w14:textId="77777777" w:rsidR="00033719" w:rsidRPr="00033719" w:rsidRDefault="00033719" w:rsidP="00033719">
            <w:pPr>
              <w:rPr>
                <w:rFonts w:cs="Times New Roman"/>
              </w:rPr>
            </w:pPr>
            <w:r w:rsidRPr="00033719">
              <w:rPr>
                <w:rFonts w:cs="Times New Roman"/>
              </w:rPr>
              <w:t>0.0083333</w:t>
            </w:r>
          </w:p>
        </w:tc>
        <w:tc>
          <w:tcPr>
            <w:tcW w:w="1219" w:type="dxa"/>
            <w:hideMark/>
          </w:tcPr>
          <w:p w14:paraId="4165E4DF" w14:textId="77777777" w:rsidR="00033719" w:rsidRPr="00033719" w:rsidRDefault="00033719" w:rsidP="00033719">
            <w:pPr>
              <w:rPr>
                <w:rFonts w:cs="Times New Roman"/>
              </w:rPr>
            </w:pPr>
            <w:r w:rsidRPr="00033719">
              <w:rPr>
                <w:rFonts w:cs="Times New Roman"/>
              </w:rPr>
              <w:t>~1</w:t>
            </w:r>
          </w:p>
        </w:tc>
        <w:tc>
          <w:tcPr>
            <w:tcW w:w="1350" w:type="dxa"/>
            <w:hideMark/>
          </w:tcPr>
          <w:p w14:paraId="7D0A097D" w14:textId="77777777" w:rsidR="00033719" w:rsidRPr="00033719" w:rsidRDefault="00033719" w:rsidP="00033719">
            <w:pPr>
              <w:rPr>
                <w:rFonts w:cs="Times New Roman"/>
              </w:rPr>
            </w:pPr>
            <w:r w:rsidRPr="00033719">
              <w:rPr>
                <w:rFonts w:cs="Times New Roman"/>
              </w:rPr>
              <w:t>1970-2000</w:t>
            </w:r>
          </w:p>
        </w:tc>
        <w:tc>
          <w:tcPr>
            <w:tcW w:w="2082" w:type="dxa"/>
            <w:hideMark/>
          </w:tcPr>
          <w:p w14:paraId="051AEF62" w14:textId="77777777" w:rsidR="00033719" w:rsidRPr="00033719" w:rsidRDefault="00033719" w:rsidP="00033719">
            <w:pPr>
              <w:rPr>
                <w:rFonts w:cs="Times New Roman"/>
              </w:rPr>
            </w:pPr>
            <w:proofErr w:type="spellStart"/>
            <w:r w:rsidRPr="00033719">
              <w:rPr>
                <w:rFonts w:cs="Times New Roman"/>
              </w:rPr>
              <w:t>Climatologies</w:t>
            </w:r>
            <w:proofErr w:type="spellEnd"/>
          </w:p>
        </w:tc>
        <w:tc>
          <w:tcPr>
            <w:tcW w:w="1608" w:type="dxa"/>
            <w:hideMark/>
          </w:tcPr>
          <w:p w14:paraId="755E3686" w14:textId="107F7F52" w:rsidR="00033719" w:rsidRPr="00033719" w:rsidRDefault="00903E45" w:rsidP="00033719">
            <w:pPr>
              <w:rPr>
                <w:rFonts w:cs="Times New Roman"/>
              </w:rPr>
            </w:pPr>
            <w:r>
              <w:rPr>
                <w:rFonts w:cs="Times New Roman"/>
              </w:rPr>
              <w:fldChar w:fldCharType="begin"/>
            </w:r>
            <w:r>
              <w:rPr>
                <w:rFonts w:cs="Times New Roman"/>
              </w:rPr>
              <w:instrText xml:space="preserve"> ADDIN EN.CITE &lt;EndNote&gt;&lt;Cite&gt;&lt;Author&gt;Fick&lt;/Author&gt;&lt;Year&gt;2017&lt;/Year&gt;&lt;RecNum&gt;41693&lt;/RecNum&gt;&lt;DisplayText&gt;(Fick and Hijmans, 2017)&lt;/DisplayText&gt;&lt;record&gt;&lt;rec-number&gt;41693&lt;/rec-number&gt;&lt;foreign-keys&gt;&lt;key app="EN" db-id="90ee5dazes0fr5esxzmp9fxpfpaarvwtxddt" timestamp="1614978579"&gt;41693&lt;/key&gt;&lt;/foreign-keys&gt;&lt;ref-type name="Journal Article"&gt;17&lt;/ref-type&gt;&lt;contributors&gt;&lt;authors&gt;&lt;author&gt;Fick, Stephen E.&lt;/author&gt;&lt;author&gt;Hijmans, Robert J.&lt;/author&gt;&lt;/authors&gt;&lt;/contributors&gt;&lt;titles&gt;&lt;title&gt;WorldClim 2: new 1-km spatial resolution climate surfaces for global land areas&lt;/title&gt;&lt;secondary-title&gt;International Journal of Climatology&lt;/secondary-title&gt;&lt;/titles&gt;&lt;pages&gt;4302-4315&lt;/pages&gt;&lt;volume&gt;37&lt;/volume&gt;&lt;number&gt;12&lt;/number&gt;&lt;keywords&gt;&lt;keyword&gt;interpolation&lt;/keyword&gt;&lt;keyword&gt;climate surfaces&lt;/keyword&gt;&lt;keyword&gt;WorldClim&lt;/keyword&gt;&lt;keyword&gt;MODIS&lt;/keyword&gt;&lt;keyword&gt;land surface temperature&lt;/keyword&gt;&lt;keyword&gt;cloud cover&lt;/keyword&gt;&lt;keyword&gt;solar radiation&lt;/keyword&gt;&lt;keyword&gt;wind speed&lt;/keyword&gt;&lt;keyword&gt;vapour pressure&lt;/keyword&gt;&lt;/keywords&gt;&lt;dates&gt;&lt;year&gt;2017&lt;/year&gt;&lt;pub-dates&gt;&lt;date&gt;2017/10/01&lt;/date&gt;&lt;/pub-dates&gt;&lt;/dates&gt;&lt;publisher&gt;John Wiley &amp;amp; Sons, Ltd&lt;/publisher&gt;&lt;isbn&gt;0899-8418&lt;/isbn&gt;&lt;urls&gt;&lt;related-urls&gt;&lt;url&gt;https://doi.org/10.1002/joc.5086&lt;/url&gt;&lt;/related-urls&gt;&lt;/urls&gt;&lt;electronic-resource-num&gt;10.1002/joc.5086&lt;/electronic-resource-num&gt;&lt;access-date&gt;2019/11/07&lt;/access-date&gt;&lt;/record&gt;&lt;/Cite&gt;&lt;/EndNote&gt;</w:instrText>
            </w:r>
            <w:r>
              <w:rPr>
                <w:rFonts w:cs="Times New Roman"/>
              </w:rPr>
              <w:fldChar w:fldCharType="separate"/>
            </w:r>
            <w:r>
              <w:rPr>
                <w:rFonts w:cs="Times New Roman"/>
                <w:noProof/>
              </w:rPr>
              <w:t>(Fick and Hijmans, 2017)</w:t>
            </w:r>
            <w:r>
              <w:rPr>
                <w:rFonts w:cs="Times New Roman"/>
              </w:rPr>
              <w:fldChar w:fldCharType="end"/>
            </w:r>
          </w:p>
        </w:tc>
      </w:tr>
      <w:tr w:rsidR="00033719" w:rsidRPr="00033719" w14:paraId="1A3D674C" w14:textId="77777777" w:rsidTr="00BB4D5C">
        <w:trPr>
          <w:trHeight w:val="585"/>
        </w:trPr>
        <w:tc>
          <w:tcPr>
            <w:tcW w:w="2335" w:type="dxa"/>
            <w:hideMark/>
          </w:tcPr>
          <w:p w14:paraId="5D4C41EB" w14:textId="77777777" w:rsidR="00033719" w:rsidRPr="00033719" w:rsidRDefault="00033719" w:rsidP="00033719">
            <w:pPr>
              <w:rPr>
                <w:rFonts w:cs="Times New Roman"/>
              </w:rPr>
            </w:pPr>
            <w:r w:rsidRPr="00033719">
              <w:rPr>
                <w:rFonts w:cs="Times New Roman"/>
              </w:rPr>
              <w:t>PBCOR</w:t>
            </w:r>
            <w:r w:rsidRPr="00033719">
              <w:rPr>
                <w:rFonts w:cs="Times New Roman"/>
                <w:vertAlign w:val="superscript"/>
              </w:rPr>
              <w:t xml:space="preserve"> </w:t>
            </w:r>
            <w:r w:rsidRPr="00033719">
              <w:rPr>
                <w:rFonts w:cs="Times New Roman"/>
              </w:rPr>
              <w:t>CHELSA 1.2</w:t>
            </w:r>
          </w:p>
        </w:tc>
        <w:tc>
          <w:tcPr>
            <w:tcW w:w="3150" w:type="dxa"/>
          </w:tcPr>
          <w:p w14:paraId="5189CB35" w14:textId="77777777" w:rsidR="00033719" w:rsidRPr="00033719" w:rsidRDefault="00033719" w:rsidP="00033719">
            <w:pPr>
              <w:rPr>
                <w:rFonts w:cs="Times New Roman"/>
                <w:lang w:val="es-PA"/>
              </w:rPr>
            </w:pPr>
            <w:r w:rsidRPr="00033719">
              <w:rPr>
                <w:rFonts w:cs="Times New Roman"/>
                <w:lang w:val="es-PA"/>
              </w:rPr>
              <w:t xml:space="preserve">ERA </w:t>
            </w:r>
            <w:proofErr w:type="spellStart"/>
            <w:r w:rsidRPr="00033719">
              <w:rPr>
                <w:rFonts w:cs="Times New Roman"/>
                <w:lang w:val="es-PA"/>
              </w:rPr>
              <w:t>interim</w:t>
            </w:r>
            <w:proofErr w:type="spellEnd"/>
            <w:r w:rsidRPr="00033719">
              <w:rPr>
                <w:rFonts w:cs="Times New Roman"/>
                <w:lang w:val="es-PA"/>
              </w:rPr>
              <w:t xml:space="preserve"> &amp; USGS, GRDC, etc.</w:t>
            </w:r>
          </w:p>
        </w:tc>
        <w:tc>
          <w:tcPr>
            <w:tcW w:w="1571" w:type="dxa"/>
            <w:hideMark/>
          </w:tcPr>
          <w:p w14:paraId="2E458D3E" w14:textId="77777777" w:rsidR="00033719" w:rsidRPr="00033719" w:rsidRDefault="00033719" w:rsidP="00033719">
            <w:pPr>
              <w:rPr>
                <w:rFonts w:cs="Times New Roman"/>
              </w:rPr>
            </w:pPr>
            <w:r w:rsidRPr="00033719">
              <w:rPr>
                <w:rFonts w:cs="Times New Roman"/>
              </w:rPr>
              <w:t>0.0083333</w:t>
            </w:r>
          </w:p>
        </w:tc>
        <w:tc>
          <w:tcPr>
            <w:tcW w:w="1219" w:type="dxa"/>
            <w:hideMark/>
          </w:tcPr>
          <w:p w14:paraId="3D4846F6" w14:textId="77777777" w:rsidR="00033719" w:rsidRPr="00033719" w:rsidRDefault="00033719" w:rsidP="00033719">
            <w:pPr>
              <w:rPr>
                <w:rFonts w:cs="Times New Roman"/>
              </w:rPr>
            </w:pPr>
            <w:r w:rsidRPr="00033719">
              <w:rPr>
                <w:rFonts w:cs="Times New Roman"/>
              </w:rPr>
              <w:t>~1</w:t>
            </w:r>
            <w:r w:rsidRPr="00033719">
              <w:rPr>
                <w:rFonts w:cs="Times New Roman"/>
                <w:vertAlign w:val="superscript"/>
              </w:rPr>
              <w:t>§</w:t>
            </w:r>
          </w:p>
        </w:tc>
        <w:tc>
          <w:tcPr>
            <w:tcW w:w="1350" w:type="dxa"/>
            <w:hideMark/>
          </w:tcPr>
          <w:p w14:paraId="18D71121" w14:textId="77777777" w:rsidR="00033719" w:rsidRPr="00033719" w:rsidRDefault="00033719" w:rsidP="00033719">
            <w:pPr>
              <w:rPr>
                <w:rFonts w:cs="Times New Roman"/>
              </w:rPr>
            </w:pPr>
            <w:r w:rsidRPr="00033719">
              <w:rPr>
                <w:rFonts w:cs="Times New Roman"/>
              </w:rPr>
              <w:t>1979-2013</w:t>
            </w:r>
          </w:p>
        </w:tc>
        <w:tc>
          <w:tcPr>
            <w:tcW w:w="2082" w:type="dxa"/>
            <w:hideMark/>
          </w:tcPr>
          <w:p w14:paraId="0DB8D697" w14:textId="77777777" w:rsidR="00033719" w:rsidRPr="00033719" w:rsidRDefault="00033719" w:rsidP="00033719">
            <w:pPr>
              <w:rPr>
                <w:rFonts w:cs="Times New Roman"/>
              </w:rPr>
            </w:pPr>
            <w:proofErr w:type="spellStart"/>
            <w:r w:rsidRPr="00033719">
              <w:rPr>
                <w:rFonts w:cs="Times New Roman"/>
              </w:rPr>
              <w:t>Climatologies</w:t>
            </w:r>
            <w:proofErr w:type="spellEnd"/>
          </w:p>
        </w:tc>
        <w:tc>
          <w:tcPr>
            <w:tcW w:w="1608" w:type="dxa"/>
            <w:hideMark/>
          </w:tcPr>
          <w:p w14:paraId="070D09CB" w14:textId="274CF6CE" w:rsidR="00033719" w:rsidRPr="00033719" w:rsidRDefault="00903E45" w:rsidP="00033719">
            <w:pPr>
              <w:rPr>
                <w:rFonts w:cs="Times New Roman"/>
              </w:rPr>
            </w:pPr>
            <w:r>
              <w:rPr>
                <w:rFonts w:cs="Times New Roman"/>
              </w:rPr>
              <w:fldChar w:fldCharType="begin"/>
            </w:r>
            <w:r>
              <w:rPr>
                <w:rFonts w:cs="Times New Roman"/>
              </w:rPr>
              <w:instrText xml:space="preserve"> ADDIN EN.CITE &lt;EndNote&gt;&lt;Cite&gt;&lt;Author&gt;Beck&lt;/Author&gt;&lt;Year&gt;2020&lt;/Year&gt;&lt;RecNum&gt;47803&lt;/RecNum&gt;&lt;DisplayText&gt;(Karger et al., 2018; Beck et al., 2020)&lt;/DisplayText&gt;&lt;record&gt;&lt;rec-number&gt;47803&lt;/rec-number&gt;&lt;foreign-keys&gt;&lt;key app="EN" db-id="90ee5dazes0fr5esxzmp9fxpfpaarvwtxddt" timestamp="1677512687"&gt;47803&lt;/key&gt;&lt;/foreign-keys&gt;&lt;ref-type name="Journal Article"&gt;17&lt;/ref-type&gt;&lt;contributors&gt;&lt;authors&gt;&lt;author&gt;Beck, H. E.&lt;/author&gt;&lt;author&gt;McVicar, T. R.&lt;/author&gt;&lt;author&gt;Zambrano-Bigiarini, M. &lt;/author&gt;&lt;author&gt;Alvarez-Garret, C. &lt;/author&gt;&lt;author&gt;Baez-Villanueva, O. M.&lt;/author&gt;&lt;author&gt;Sheffield, J.&lt;/author&gt;&lt;author&gt;Karger, D.&lt;/author&gt;&lt;author&gt;Wood, E. F. &lt;/author&gt;&lt;/authors&gt;&lt;/contributors&gt;&lt;titles&gt;&lt;title&gt;Bias correction of global high-resolution precipitation climatologies using streamflow observations from 9372 catchments&lt;/title&gt;&lt;secondary-title&gt;Journal of Climate&lt;/secondary-title&gt;&lt;/titles&gt;&lt;pages&gt;1299-1315&lt;/pages&gt;&lt;volume&gt;33&lt;/volume&gt;&lt;dates&gt;&lt;year&gt;2020&lt;/year&gt;&lt;/dates&gt;&lt;urls&gt;&lt;/urls&gt;&lt;electronic-resource-num&gt;10.1175/JCLI-D-19–0332.1&lt;/electronic-resource-num&gt;&lt;/record&gt;&lt;/Cite&gt;&lt;Cite&gt;&lt;Author&gt;Karger&lt;/Author&gt;&lt;Year&gt;2018&lt;/Year&gt;&lt;RecNum&gt;47024&lt;/RecNum&gt;&lt;record&gt;&lt;rec-number&gt;47024&lt;/rec-number&gt;&lt;foreign-keys&gt;&lt;key app="EN" db-id="90ee5dazes0fr5esxzmp9fxpfpaarvwtxddt" timestamp="1658403036"&gt;47024&lt;/key&gt;&lt;/foreign-keys&gt;&lt;ref-type name="Journal Article"&gt;17&lt;/ref-type&gt;&lt;contributors&gt;&lt;authors&gt;&lt;author&gt;Karger, D.N.&lt;/author&gt;&lt;author&gt;Conrad, O.&lt;/author&gt;&lt;author&gt;Böhner, J.&lt;/author&gt;&lt;author&gt;Kawohl, T.&lt;/author&gt;&lt;author&gt;Kreft, H.&lt;/author&gt;&lt;author&gt;Soria-Auza, R.W.&lt;/author&gt;&lt;author&gt;Zimmermann, N.E&lt;/author&gt;&lt;author&gt;Linder, H.P.&lt;/author&gt;&lt;author&gt;Kessler, M.&lt;/author&gt;&lt;/authors&gt;&lt;/contributors&gt;&lt;titles&gt;&lt;title&gt;Data from: Climatologies at high resolution for the earth’s land surface areas&lt;/title&gt;&lt;secondary-title&gt;EnviDat&lt;/secondary-title&gt;&lt;/titles&gt;&lt;periodical&gt;&lt;full-title&gt;EnviDat&lt;/full-title&gt;&lt;/periodical&gt;&lt;dates&gt;&lt;year&gt;2018&lt;/year&gt;&lt;/dates&gt;&lt;urls&gt;&lt;/urls&gt;&lt;electronic-resource-num&gt;https://doi.org/10.16904/envidat.228.v2.1&lt;/electronic-resource-num&gt;&lt;/record&gt;&lt;/Cite&gt;&lt;/EndNote&gt;</w:instrText>
            </w:r>
            <w:r>
              <w:rPr>
                <w:rFonts w:cs="Times New Roman"/>
              </w:rPr>
              <w:fldChar w:fldCharType="separate"/>
            </w:r>
            <w:r>
              <w:rPr>
                <w:rFonts w:cs="Times New Roman"/>
                <w:noProof/>
              </w:rPr>
              <w:t>(Karger et al., 2018; Beck et al., 2020)</w:t>
            </w:r>
            <w:r>
              <w:rPr>
                <w:rFonts w:cs="Times New Roman"/>
              </w:rPr>
              <w:fldChar w:fldCharType="end"/>
            </w:r>
          </w:p>
        </w:tc>
      </w:tr>
      <w:tr w:rsidR="00033719" w:rsidRPr="00033719" w14:paraId="60EE71B9" w14:textId="77777777" w:rsidTr="00BB4D5C">
        <w:trPr>
          <w:trHeight w:val="585"/>
        </w:trPr>
        <w:tc>
          <w:tcPr>
            <w:tcW w:w="2335" w:type="dxa"/>
            <w:hideMark/>
          </w:tcPr>
          <w:p w14:paraId="40B08B14" w14:textId="77777777" w:rsidR="00033719" w:rsidRPr="00033719" w:rsidRDefault="00033719" w:rsidP="00033719">
            <w:pPr>
              <w:rPr>
                <w:rFonts w:cs="Times New Roman"/>
              </w:rPr>
            </w:pPr>
            <w:r w:rsidRPr="00033719">
              <w:rPr>
                <w:rFonts w:cs="Times New Roman"/>
              </w:rPr>
              <w:t xml:space="preserve">PBCOR </w:t>
            </w:r>
            <w:proofErr w:type="spellStart"/>
            <w:r w:rsidRPr="00033719">
              <w:rPr>
                <w:rFonts w:cs="Times New Roman"/>
              </w:rPr>
              <w:t>CHPclim</w:t>
            </w:r>
            <w:proofErr w:type="spellEnd"/>
          </w:p>
        </w:tc>
        <w:tc>
          <w:tcPr>
            <w:tcW w:w="3150" w:type="dxa"/>
          </w:tcPr>
          <w:p w14:paraId="4FD44825" w14:textId="77777777" w:rsidR="00033719" w:rsidRPr="00033719" w:rsidRDefault="00033719" w:rsidP="00033719">
            <w:pPr>
              <w:rPr>
                <w:rFonts w:cs="Times New Roman"/>
                <w:lang w:val="es-PA"/>
              </w:rPr>
            </w:pPr>
            <w:r w:rsidRPr="00033719">
              <w:rPr>
                <w:rFonts w:cs="Times New Roman"/>
                <w:lang w:val="es-PA"/>
              </w:rPr>
              <w:t>GHCN &amp; FAO &amp; USGS, GRDC, etc.</w:t>
            </w:r>
          </w:p>
        </w:tc>
        <w:tc>
          <w:tcPr>
            <w:tcW w:w="1571" w:type="dxa"/>
            <w:hideMark/>
          </w:tcPr>
          <w:p w14:paraId="1DE09107" w14:textId="77777777" w:rsidR="00033719" w:rsidRPr="00033719" w:rsidRDefault="00033719" w:rsidP="00033719">
            <w:pPr>
              <w:rPr>
                <w:rFonts w:cs="Times New Roman"/>
              </w:rPr>
            </w:pPr>
            <w:r w:rsidRPr="00033719">
              <w:rPr>
                <w:rFonts w:cs="Times New Roman"/>
              </w:rPr>
              <w:t>0.05</w:t>
            </w:r>
          </w:p>
        </w:tc>
        <w:tc>
          <w:tcPr>
            <w:tcW w:w="1219" w:type="dxa"/>
            <w:hideMark/>
          </w:tcPr>
          <w:p w14:paraId="4B288E5D" w14:textId="77777777" w:rsidR="00033719" w:rsidRPr="00033719" w:rsidRDefault="00033719" w:rsidP="00033719">
            <w:pPr>
              <w:rPr>
                <w:rFonts w:cs="Times New Roman"/>
              </w:rPr>
            </w:pPr>
            <w:r w:rsidRPr="00033719">
              <w:rPr>
                <w:rFonts w:cs="Times New Roman"/>
              </w:rPr>
              <w:t>~5.5</w:t>
            </w:r>
          </w:p>
        </w:tc>
        <w:tc>
          <w:tcPr>
            <w:tcW w:w="1350" w:type="dxa"/>
            <w:hideMark/>
          </w:tcPr>
          <w:p w14:paraId="6DEA50F0" w14:textId="77777777" w:rsidR="00033719" w:rsidRPr="00033719" w:rsidRDefault="00033719" w:rsidP="00033719">
            <w:pPr>
              <w:rPr>
                <w:rFonts w:cs="Times New Roman"/>
              </w:rPr>
            </w:pPr>
            <w:r w:rsidRPr="00033719">
              <w:rPr>
                <w:rFonts w:cs="Times New Roman"/>
              </w:rPr>
              <w:t>1980-2009*</w:t>
            </w:r>
          </w:p>
        </w:tc>
        <w:tc>
          <w:tcPr>
            <w:tcW w:w="2082" w:type="dxa"/>
            <w:hideMark/>
          </w:tcPr>
          <w:p w14:paraId="512FE825" w14:textId="77777777" w:rsidR="00033719" w:rsidRPr="00033719" w:rsidRDefault="00033719" w:rsidP="00033719">
            <w:pPr>
              <w:rPr>
                <w:rFonts w:cs="Times New Roman"/>
              </w:rPr>
            </w:pPr>
            <w:proofErr w:type="spellStart"/>
            <w:r w:rsidRPr="00033719">
              <w:rPr>
                <w:rFonts w:cs="Times New Roman"/>
              </w:rPr>
              <w:t>Climatologies</w:t>
            </w:r>
            <w:proofErr w:type="spellEnd"/>
          </w:p>
        </w:tc>
        <w:tc>
          <w:tcPr>
            <w:tcW w:w="1608" w:type="dxa"/>
            <w:hideMark/>
          </w:tcPr>
          <w:p w14:paraId="35E9AF14" w14:textId="37898F07" w:rsidR="00033719" w:rsidRPr="00033719" w:rsidRDefault="00903E45" w:rsidP="00033719">
            <w:pPr>
              <w:rPr>
                <w:rFonts w:cs="Times New Roman"/>
              </w:rPr>
            </w:pPr>
            <w:r>
              <w:rPr>
                <w:rFonts w:cs="Times New Roman"/>
              </w:rPr>
              <w:fldChar w:fldCharType="begin">
                <w:fldData xml:space="preserve">PEVuZE5vdGU+PENpdGU+PEF1dGhvcj5CZWNrPC9BdXRob3I+PFllYXI+MjAyMDwvWWVhcj48UmVj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==
</w:fldData>
              </w:fldChar>
            </w:r>
            <w:r>
              <w:rPr>
                <w:rFonts w:cs="Times New Roman"/>
              </w:rPr>
              <w:instrText xml:space="preserve"> ADDIN EN.CITE </w:instrText>
            </w:r>
            <w:r>
              <w:rPr>
                <w:rFonts w:cs="Times New Roman"/>
              </w:rPr>
              <w:fldChar w:fldCharType="begin">
                <w:fldData xml:space="preserve">PEVuZE5vdGU+PENpdGU+PEF1dGhvcj5CZWNrPC9BdXRob3I+PFllYXI+MjAyMDwvWWVhcj48UmVj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==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noProof/>
              </w:rPr>
              <w:t>(Funk et al., 2015; Beck et al., 2020)</w:t>
            </w:r>
            <w:r>
              <w:rPr>
                <w:rFonts w:cs="Times New Roman"/>
              </w:rPr>
              <w:fldChar w:fldCharType="end"/>
            </w:r>
          </w:p>
        </w:tc>
      </w:tr>
      <w:tr w:rsidR="00033719" w:rsidRPr="00033719" w14:paraId="136EB39D" w14:textId="77777777" w:rsidTr="00BB4D5C">
        <w:trPr>
          <w:trHeight w:val="585"/>
        </w:trPr>
        <w:tc>
          <w:tcPr>
            <w:tcW w:w="2335" w:type="dxa"/>
            <w:hideMark/>
          </w:tcPr>
          <w:p w14:paraId="368DAFC8" w14:textId="77777777" w:rsidR="00033719" w:rsidRPr="00033719" w:rsidRDefault="00033719" w:rsidP="00033719">
            <w:pPr>
              <w:rPr>
                <w:rFonts w:cs="Times New Roman"/>
              </w:rPr>
            </w:pPr>
            <w:r w:rsidRPr="00033719">
              <w:rPr>
                <w:rFonts w:cs="Times New Roman"/>
              </w:rPr>
              <w:lastRenderedPageBreak/>
              <w:t xml:space="preserve">PBCOR </w:t>
            </w:r>
            <w:proofErr w:type="spellStart"/>
            <w:r w:rsidRPr="00033719">
              <w:rPr>
                <w:rFonts w:cs="Times New Roman"/>
              </w:rPr>
              <w:t>WorldClim</w:t>
            </w:r>
            <w:proofErr w:type="spellEnd"/>
          </w:p>
        </w:tc>
        <w:tc>
          <w:tcPr>
            <w:tcW w:w="3150" w:type="dxa"/>
          </w:tcPr>
          <w:p w14:paraId="749D62DF" w14:textId="77777777" w:rsidR="00033719" w:rsidRPr="00033719" w:rsidRDefault="00033719" w:rsidP="00033719">
            <w:pPr>
              <w:rPr>
                <w:rFonts w:cs="Times New Roman"/>
                <w:lang w:val="es-PA"/>
              </w:rPr>
            </w:pPr>
            <w:r w:rsidRPr="00033719">
              <w:rPr>
                <w:rFonts w:cs="Times New Roman"/>
                <w:lang w:val="es-PA"/>
              </w:rPr>
              <w:t>WMO &amp; FAO &amp; USGS, GRDC, etc.</w:t>
            </w:r>
          </w:p>
        </w:tc>
        <w:tc>
          <w:tcPr>
            <w:tcW w:w="1571" w:type="dxa"/>
            <w:hideMark/>
          </w:tcPr>
          <w:p w14:paraId="54E6EF56" w14:textId="77777777" w:rsidR="00033719" w:rsidRPr="00033719" w:rsidRDefault="00033719" w:rsidP="00033719">
            <w:pPr>
              <w:rPr>
                <w:rFonts w:cs="Times New Roman"/>
              </w:rPr>
            </w:pPr>
            <w:r w:rsidRPr="00033719">
              <w:rPr>
                <w:rFonts w:cs="Times New Roman"/>
              </w:rPr>
              <w:t>0.0083333</w:t>
            </w:r>
          </w:p>
        </w:tc>
        <w:tc>
          <w:tcPr>
            <w:tcW w:w="1219" w:type="dxa"/>
            <w:hideMark/>
          </w:tcPr>
          <w:p w14:paraId="3A78867E" w14:textId="77777777" w:rsidR="00033719" w:rsidRPr="00033719" w:rsidRDefault="00033719" w:rsidP="00033719">
            <w:pPr>
              <w:rPr>
                <w:rFonts w:cs="Times New Roman"/>
              </w:rPr>
            </w:pPr>
            <w:r w:rsidRPr="00033719">
              <w:rPr>
                <w:rFonts w:cs="Times New Roman"/>
              </w:rPr>
              <w:t>~1</w:t>
            </w:r>
            <w:r w:rsidRPr="00033719">
              <w:rPr>
                <w:rFonts w:cs="Times New Roman"/>
                <w:vertAlign w:val="superscript"/>
              </w:rPr>
              <w:t>§</w:t>
            </w:r>
          </w:p>
        </w:tc>
        <w:tc>
          <w:tcPr>
            <w:tcW w:w="1350" w:type="dxa"/>
            <w:hideMark/>
          </w:tcPr>
          <w:p w14:paraId="3CCC57DB" w14:textId="77777777" w:rsidR="00033719" w:rsidRPr="00033719" w:rsidRDefault="00033719" w:rsidP="00033719">
            <w:pPr>
              <w:rPr>
                <w:rFonts w:cs="Times New Roman"/>
              </w:rPr>
            </w:pPr>
            <w:r w:rsidRPr="00033719">
              <w:rPr>
                <w:rFonts w:cs="Times New Roman"/>
              </w:rPr>
              <w:t>1970-2000</w:t>
            </w:r>
          </w:p>
        </w:tc>
        <w:tc>
          <w:tcPr>
            <w:tcW w:w="2082" w:type="dxa"/>
            <w:hideMark/>
          </w:tcPr>
          <w:p w14:paraId="06533C5C" w14:textId="77777777" w:rsidR="00033719" w:rsidRPr="00033719" w:rsidRDefault="00033719" w:rsidP="00033719">
            <w:pPr>
              <w:rPr>
                <w:rFonts w:cs="Times New Roman"/>
              </w:rPr>
            </w:pPr>
            <w:proofErr w:type="spellStart"/>
            <w:r w:rsidRPr="00033719">
              <w:rPr>
                <w:rFonts w:cs="Times New Roman"/>
              </w:rPr>
              <w:t>Climatologies</w:t>
            </w:r>
            <w:proofErr w:type="spellEnd"/>
          </w:p>
        </w:tc>
        <w:tc>
          <w:tcPr>
            <w:tcW w:w="1608" w:type="dxa"/>
            <w:hideMark/>
          </w:tcPr>
          <w:p w14:paraId="423F5A0E" w14:textId="2DF8CBAF" w:rsidR="00033719" w:rsidRPr="00033719" w:rsidRDefault="00903E45" w:rsidP="00033719">
            <w:pPr>
              <w:rPr>
                <w:rFonts w:cs="Times New Roman"/>
              </w:rPr>
            </w:pPr>
            <w:r>
              <w:rPr>
                <w:rFonts w:cs="Times New Roman"/>
              </w:rPr>
              <w:fldChar w:fldCharType="begin">
                <w:fldData xml:space="preserve">PEVuZE5vdGU+PENpdGU+PEF1dGhvcj5CZWNrPC9BdXRob3I+PFllYXI+MjAyMDwvWWVhcj48UmVj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</w:fldData>
              </w:fldChar>
            </w:r>
            <w:r>
              <w:rPr>
                <w:rFonts w:cs="Times New Roman"/>
              </w:rPr>
              <w:instrText xml:space="preserve"> ADDIN EN.CITE </w:instrText>
            </w:r>
            <w:r>
              <w:rPr>
                <w:rFonts w:cs="Times New Roman"/>
              </w:rPr>
              <w:fldChar w:fldCharType="begin">
                <w:fldData xml:space="preserve">PEVuZE5vdGU+PENpdGU+PEF1dGhvcj5CZWNrPC9BdXRob3I+PFllYXI+MjAyMDwvWWVhcj48UmVj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</w:fldData>
              </w:fldChar>
            </w:r>
            <w:r>
              <w:rPr>
                <w:rFonts w:cs="Times New Roman"/>
              </w:rPr>
              <w:instrText xml:space="preserve"> ADDIN EN.CITE.DATA </w:instrText>
            </w:r>
            <w:r>
              <w:rPr>
                <w:rFonts w:cs="Times New Roman"/>
              </w:rPr>
            </w:r>
            <w:r>
              <w:rPr>
                <w:rFonts w:cs="Times New Roman"/>
              </w:rPr>
              <w:fldChar w:fldCharType="end"/>
            </w:r>
            <w:r>
              <w:rPr>
                <w:rFonts w:cs="Times New Roman"/>
              </w:rPr>
            </w:r>
            <w:r>
              <w:rPr>
                <w:rFonts w:cs="Times New Roman"/>
              </w:rPr>
              <w:fldChar w:fldCharType="separate"/>
            </w:r>
            <w:r>
              <w:rPr>
                <w:rFonts w:cs="Times New Roman"/>
                <w:noProof/>
              </w:rPr>
              <w:t>(Fick and Hijmans, 2017; Beck et al., 2020)</w:t>
            </w:r>
            <w:r>
              <w:rPr>
                <w:rFonts w:cs="Times New Roman"/>
              </w:rPr>
              <w:fldChar w:fldCharType="end"/>
            </w:r>
          </w:p>
        </w:tc>
      </w:tr>
    </w:tbl>
    <w:p w14:paraId="18ED506D" w14:textId="77777777" w:rsidR="00033719" w:rsidRDefault="00033719" w:rsidP="00033719">
      <w:pPr>
        <w:rPr>
          <w:rFonts w:asciiTheme="minorHAnsi" w:hAnsiTheme="minorHAnsi"/>
          <w:sz w:val="22"/>
        </w:rPr>
      </w:pPr>
      <w:r w:rsidRPr="00033719">
        <w:rPr>
          <w:rFonts w:asciiTheme="minorHAnsi" w:hAnsiTheme="minorHAnsi"/>
          <w:sz w:val="22"/>
        </w:rPr>
        <w:t>* Adjusted to 1980-2009, although FAO doesn’t provide temporal extent for its normal</w:t>
      </w:r>
    </w:p>
    <w:p w14:paraId="1FCDD159" w14:textId="3AA4D991" w:rsidR="00DB097F" w:rsidRPr="00033719" w:rsidRDefault="00DB097F" w:rsidP="00033719">
      <w:pPr>
        <w:rPr>
          <w:rFonts w:asciiTheme="minorHAnsi" w:hAnsiTheme="minorHAnsi"/>
          <w:sz w:val="22"/>
        </w:rPr>
      </w:pPr>
      <w:r>
        <w:rPr>
          <w:rFonts w:asciiTheme="minorHAnsi" w:hAnsiTheme="minorHAnsi"/>
          <w:sz w:val="22"/>
        </w:rPr>
        <w:t>*</w:t>
      </w:r>
      <w:r w:rsidR="005523B7">
        <w:rPr>
          <w:rFonts w:asciiTheme="minorHAnsi" w:hAnsiTheme="minorHAnsi"/>
          <w:sz w:val="22"/>
        </w:rPr>
        <w:t xml:space="preserve">Temporal extent of the complete timeseries expands from 1958 to </w:t>
      </w:r>
      <w:r w:rsidR="00CC0522">
        <w:rPr>
          <w:rFonts w:asciiTheme="minorHAnsi" w:hAnsiTheme="minorHAnsi"/>
          <w:sz w:val="22"/>
        </w:rPr>
        <w:t>2023</w:t>
      </w:r>
      <w:r w:rsidR="00D5497A">
        <w:rPr>
          <w:rFonts w:asciiTheme="minorHAnsi" w:hAnsiTheme="minorHAnsi"/>
          <w:sz w:val="22"/>
        </w:rPr>
        <w:t xml:space="preserve">. </w:t>
      </w:r>
    </w:p>
    <w:p w14:paraId="63331686" w14:textId="77777777" w:rsidR="00033719" w:rsidRPr="00033719" w:rsidRDefault="00033719" w:rsidP="00033719">
      <w:pPr>
        <w:rPr>
          <w:rFonts w:asciiTheme="minorHAnsi" w:hAnsiTheme="minorHAnsi"/>
          <w:sz w:val="22"/>
        </w:rPr>
      </w:pPr>
      <w:r w:rsidRPr="00033719">
        <w:rPr>
          <w:rFonts w:asciiTheme="minorHAnsi" w:hAnsiTheme="minorHAnsi" w:cstheme="minorHAnsi"/>
          <w:sz w:val="22"/>
          <w:vertAlign w:val="superscript"/>
        </w:rPr>
        <w:t>§</w:t>
      </w:r>
      <w:r w:rsidRPr="00033719">
        <w:rPr>
          <w:rFonts w:asciiTheme="minorHAnsi" w:hAnsiTheme="minorHAnsi"/>
          <w:sz w:val="22"/>
        </w:rPr>
        <w:t xml:space="preserve"> PBCOR (Precipitation Bias Correction) versions of products are created by multiplying the original product by the PBCOR factors.  The native resolution of the PBCOR bias correction factors is 0.05 degrees; these are resampled to the resolution of the original datasets to produce the bias corrected datasets.  </w:t>
      </w:r>
      <w:r w:rsidRPr="00033719">
        <w:rPr>
          <w:rFonts w:asciiTheme="minorHAnsi" w:hAnsiTheme="minorHAnsi"/>
          <w:sz w:val="22"/>
        </w:rPr>
        <w:br w:type="page"/>
      </w:r>
    </w:p>
    <w:p w14:paraId="39F403F9" w14:textId="5C270DEC" w:rsidR="00033719" w:rsidRPr="00033719" w:rsidRDefault="00033719" w:rsidP="00033719">
      <w:pPr>
        <w:rPr>
          <w:rFonts w:cs="Times New Roman"/>
          <w:color w:val="333333"/>
          <w:szCs w:val="24"/>
          <w:shd w:val="clear" w:color="auto" w:fill="FFFFFF"/>
        </w:rPr>
      </w:pPr>
      <w:r w:rsidRPr="00033719">
        <w:rPr>
          <w:rFonts w:cs="Times New Roman"/>
          <w:color w:val="333333"/>
          <w:szCs w:val="24"/>
          <w:shd w:val="clear" w:color="auto" w:fill="FFFFFF"/>
        </w:rPr>
        <w:lastRenderedPageBreak/>
        <w:t xml:space="preserve">Table 2. Summary statistics for the performance of different gridded climate products in relation to the </w:t>
      </w:r>
      <w:proofErr w:type="gramStart"/>
      <w:r w:rsidRPr="00033719">
        <w:rPr>
          <w:rFonts w:cs="Times New Roman"/>
          <w:color w:val="333333"/>
          <w:szCs w:val="24"/>
          <w:shd w:val="clear" w:color="auto" w:fill="FFFFFF"/>
        </w:rPr>
        <w:t>in situ</w:t>
      </w:r>
      <w:proofErr w:type="gramEnd"/>
      <w:r w:rsidRPr="00033719">
        <w:rPr>
          <w:rFonts w:cs="Times New Roman"/>
          <w:color w:val="333333"/>
          <w:szCs w:val="24"/>
          <w:shd w:val="clear" w:color="auto" w:fill="FFFFFF"/>
        </w:rPr>
        <w:t xml:space="preserve"> rain gauge observations in central Panama. Performance in relation to spatial variation is based on analysis of data for 3</w:t>
      </w:r>
      <w:r w:rsidR="004D3ADF">
        <w:rPr>
          <w:rFonts w:cs="Times New Roman"/>
          <w:color w:val="333333"/>
          <w:szCs w:val="24"/>
          <w:shd w:val="clear" w:color="auto" w:fill="FFFFFF"/>
        </w:rPr>
        <w:t>2</w:t>
      </w:r>
      <w:r w:rsidRPr="00033719">
        <w:rPr>
          <w:rFonts w:cs="Times New Roman"/>
          <w:color w:val="333333"/>
          <w:szCs w:val="24"/>
          <w:shd w:val="clear" w:color="auto" w:fill="FFFFFF"/>
        </w:rPr>
        <w:t xml:space="preserve"> sites each having 3</w:t>
      </w:r>
      <w:r w:rsidR="004D3ADF">
        <w:rPr>
          <w:rFonts w:cs="Times New Roman"/>
          <w:color w:val="333333"/>
          <w:szCs w:val="24"/>
          <w:shd w:val="clear" w:color="auto" w:fill="FFFFFF"/>
        </w:rPr>
        <w:t>0</w:t>
      </w:r>
      <w:r w:rsidRPr="00033719">
        <w:rPr>
          <w:rFonts w:cs="Times New Roman"/>
          <w:color w:val="333333"/>
          <w:szCs w:val="24"/>
          <w:shd w:val="clear" w:color="auto" w:fill="FFFFFF"/>
        </w:rPr>
        <w:t xml:space="preserve"> or more complete years of data during 1970-2016.  Performance in reproducing seasonal variation among averages for calendar months and interannual variation in total annual precipitation is based on nine ground stations having complete data for 1979-2016.  Pearson correlation coefficient, RMSE is root mean squared error, MAE is mean absolute error, and Mean bias is the mean relative error</w:t>
      </w:r>
      <w:r w:rsidR="00430B44">
        <w:rPr>
          <w:rFonts w:cs="Times New Roman"/>
          <w:color w:val="333333"/>
          <w:szCs w:val="24"/>
          <w:shd w:val="clear" w:color="auto" w:fill="FFFFFF"/>
        </w:rPr>
        <w:t xml:space="preserve"> </w:t>
      </w:r>
      <w:r w:rsidR="00A149D0">
        <w:rPr>
          <w:rFonts w:cs="Times New Roman"/>
          <w:color w:val="333333"/>
          <w:szCs w:val="24"/>
          <w:shd w:val="clear" w:color="auto" w:fill="FFFFFF"/>
        </w:rPr>
        <w:t>across the 32 sites</w:t>
      </w:r>
      <w:r w:rsidRPr="00033719">
        <w:rPr>
          <w:rFonts w:cs="Times New Roman"/>
          <w:color w:val="333333"/>
          <w:szCs w:val="24"/>
          <w:shd w:val="clear" w:color="auto" w:fill="FFFFFF"/>
        </w:rPr>
        <w:t xml:space="preserve">.  Bold highlights the best performance within each column. Only some of the gridded products had time series enabling evaluation of seasonal and interannual patterns.  </w:t>
      </w:r>
    </w:p>
    <w:tbl>
      <w:tblPr>
        <w:tblStyle w:val="Tablaconcuadrcula"/>
        <w:tblW w:w="0" w:type="auto"/>
        <w:tblLayout w:type="fixed"/>
        <w:tblLook w:val="04A0" w:firstRow="1" w:lastRow="0" w:firstColumn="1" w:lastColumn="0" w:noHBand="0" w:noVBand="1"/>
      </w:tblPr>
      <w:tblGrid>
        <w:gridCol w:w="2335"/>
        <w:gridCol w:w="1215"/>
        <w:gridCol w:w="791"/>
        <w:gridCol w:w="703"/>
        <w:gridCol w:w="681"/>
        <w:gridCol w:w="1200"/>
        <w:gridCol w:w="747"/>
        <w:gridCol w:w="703"/>
        <w:gridCol w:w="681"/>
        <w:gridCol w:w="1156"/>
        <w:gridCol w:w="791"/>
        <w:gridCol w:w="1156"/>
        <w:gridCol w:w="791"/>
      </w:tblGrid>
      <w:tr w:rsidR="005B459E" w:rsidRPr="00033719" w14:paraId="5E4921A7" w14:textId="77777777" w:rsidTr="00852861">
        <w:trPr>
          <w:trHeight w:val="463"/>
        </w:trPr>
        <w:tc>
          <w:tcPr>
            <w:tcW w:w="2335" w:type="dxa"/>
            <w:vMerge w:val="restart"/>
            <w:tcBorders>
              <w:right w:val="double" w:sz="4" w:space="0" w:color="auto"/>
            </w:tcBorders>
            <w:noWrap/>
          </w:tcPr>
          <w:p w14:paraId="61493382"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Gridded Climate Product</w:t>
            </w:r>
          </w:p>
        </w:tc>
        <w:tc>
          <w:tcPr>
            <w:tcW w:w="3390" w:type="dxa"/>
            <w:gridSpan w:val="4"/>
            <w:tcBorders>
              <w:left w:val="double" w:sz="4" w:space="0" w:color="auto"/>
              <w:right w:val="double" w:sz="4" w:space="0" w:color="auto"/>
            </w:tcBorders>
          </w:tcPr>
          <w:p w14:paraId="5049EA14" w14:textId="0AAB0D95"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Spatial variation among 3</w:t>
            </w:r>
            <w:r w:rsidR="004D3ADF">
              <w:rPr>
                <w:rFonts w:eastAsia="Times New Roman" w:cs="Times New Roman"/>
                <w:b/>
                <w:bCs/>
                <w:color w:val="000000"/>
                <w:sz w:val="20"/>
                <w:szCs w:val="20"/>
              </w:rPr>
              <w:t>2</w:t>
            </w:r>
            <w:r w:rsidRPr="00033719">
              <w:rPr>
                <w:rFonts w:eastAsia="Times New Roman" w:cs="Times New Roman"/>
                <w:b/>
                <w:bCs/>
                <w:color w:val="000000"/>
                <w:sz w:val="20"/>
                <w:szCs w:val="20"/>
              </w:rPr>
              <w:t xml:space="preserve"> sites in total annual precipitation</w:t>
            </w:r>
          </w:p>
        </w:tc>
        <w:tc>
          <w:tcPr>
            <w:tcW w:w="3331" w:type="dxa"/>
            <w:gridSpan w:val="4"/>
            <w:tcBorders>
              <w:left w:val="double" w:sz="4" w:space="0" w:color="auto"/>
              <w:right w:val="double" w:sz="4" w:space="0" w:color="auto"/>
            </w:tcBorders>
          </w:tcPr>
          <w:p w14:paraId="3EA5D1AA" w14:textId="2F739BB3"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Spatial variation among 3</w:t>
            </w:r>
            <w:r w:rsidR="004D3ADF">
              <w:rPr>
                <w:rFonts w:eastAsia="Times New Roman" w:cs="Times New Roman"/>
                <w:b/>
                <w:bCs/>
                <w:color w:val="000000"/>
                <w:sz w:val="20"/>
                <w:szCs w:val="20"/>
              </w:rPr>
              <w:t>2</w:t>
            </w:r>
            <w:r w:rsidRPr="00033719">
              <w:rPr>
                <w:rFonts w:eastAsia="Times New Roman" w:cs="Times New Roman"/>
                <w:b/>
                <w:bCs/>
                <w:color w:val="000000"/>
                <w:sz w:val="20"/>
                <w:szCs w:val="20"/>
              </w:rPr>
              <w:t xml:space="preserve"> sites in January-to-April precipitation</w:t>
            </w:r>
          </w:p>
        </w:tc>
        <w:tc>
          <w:tcPr>
            <w:tcW w:w="1947" w:type="dxa"/>
            <w:gridSpan w:val="2"/>
            <w:tcBorders>
              <w:left w:val="double" w:sz="4" w:space="0" w:color="auto"/>
              <w:right w:val="double" w:sz="4" w:space="0" w:color="auto"/>
            </w:tcBorders>
          </w:tcPr>
          <w:p w14:paraId="7A693CC6" w14:textId="28791053"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Seasonal variation</w:t>
            </w:r>
          </w:p>
        </w:tc>
        <w:tc>
          <w:tcPr>
            <w:tcW w:w="1947" w:type="dxa"/>
            <w:gridSpan w:val="2"/>
            <w:tcBorders>
              <w:left w:val="double" w:sz="4" w:space="0" w:color="auto"/>
            </w:tcBorders>
          </w:tcPr>
          <w:p w14:paraId="324D65DA"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Interannual variation within 9 sites</w:t>
            </w:r>
          </w:p>
        </w:tc>
      </w:tr>
      <w:tr w:rsidR="00852861" w:rsidRPr="00033719" w14:paraId="722243D6" w14:textId="77777777" w:rsidTr="00852861">
        <w:trPr>
          <w:trHeight w:val="557"/>
        </w:trPr>
        <w:tc>
          <w:tcPr>
            <w:tcW w:w="2335" w:type="dxa"/>
            <w:vMerge/>
            <w:tcBorders>
              <w:right w:val="double" w:sz="4" w:space="0" w:color="auto"/>
            </w:tcBorders>
            <w:noWrap/>
            <w:hideMark/>
          </w:tcPr>
          <w:p w14:paraId="369CEC1E" w14:textId="77777777" w:rsidR="00033719" w:rsidRPr="00033719" w:rsidRDefault="00033719" w:rsidP="00033719">
            <w:pPr>
              <w:jc w:val="center"/>
              <w:rPr>
                <w:rFonts w:eastAsia="Times New Roman" w:cs="Times New Roman"/>
                <w:b/>
                <w:bCs/>
                <w:color w:val="000000"/>
                <w:sz w:val="20"/>
                <w:szCs w:val="20"/>
              </w:rPr>
            </w:pPr>
          </w:p>
        </w:tc>
        <w:tc>
          <w:tcPr>
            <w:tcW w:w="1215" w:type="dxa"/>
            <w:tcBorders>
              <w:left w:val="double" w:sz="4" w:space="0" w:color="auto"/>
            </w:tcBorders>
            <w:hideMark/>
          </w:tcPr>
          <w:p w14:paraId="3D1B1CAE" w14:textId="1823F6F7" w:rsidR="00033719" w:rsidRPr="00033719" w:rsidRDefault="001E660B" w:rsidP="00033719">
            <w:pPr>
              <w:jc w:val="center"/>
              <w:rPr>
                <w:rFonts w:eastAsia="Times New Roman" w:cs="Times New Roman"/>
                <w:b/>
                <w:bCs/>
                <w:color w:val="000000"/>
                <w:sz w:val="20"/>
                <w:szCs w:val="20"/>
              </w:rPr>
            </w:pPr>
            <w:r>
              <w:rPr>
                <w:rFonts w:eastAsia="Times New Roman" w:cs="Times New Roman"/>
                <w:b/>
                <w:bCs/>
                <w:color w:val="000000"/>
                <w:sz w:val="20"/>
                <w:szCs w:val="20"/>
              </w:rPr>
              <w:t>Pearson co</w:t>
            </w:r>
            <w:r w:rsidR="005B459E">
              <w:rPr>
                <w:rFonts w:eastAsia="Times New Roman" w:cs="Times New Roman"/>
                <w:b/>
                <w:bCs/>
                <w:color w:val="000000"/>
                <w:sz w:val="20"/>
                <w:szCs w:val="20"/>
              </w:rPr>
              <w:t>rrelation coefficient</w:t>
            </w:r>
          </w:p>
        </w:tc>
        <w:tc>
          <w:tcPr>
            <w:tcW w:w="791" w:type="dxa"/>
            <w:noWrap/>
            <w:hideMark/>
          </w:tcPr>
          <w:p w14:paraId="54281A9F"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RMSE</w:t>
            </w:r>
          </w:p>
        </w:tc>
        <w:tc>
          <w:tcPr>
            <w:tcW w:w="703" w:type="dxa"/>
            <w:hideMark/>
          </w:tcPr>
          <w:p w14:paraId="219236AE"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Mean bias (mm)</w:t>
            </w:r>
          </w:p>
        </w:tc>
        <w:tc>
          <w:tcPr>
            <w:tcW w:w="681" w:type="dxa"/>
            <w:tcBorders>
              <w:right w:val="double" w:sz="4" w:space="0" w:color="auto"/>
            </w:tcBorders>
            <w:noWrap/>
            <w:hideMark/>
          </w:tcPr>
          <w:p w14:paraId="014880CA"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MAE</w:t>
            </w:r>
          </w:p>
        </w:tc>
        <w:tc>
          <w:tcPr>
            <w:tcW w:w="1200" w:type="dxa"/>
            <w:tcBorders>
              <w:left w:val="double" w:sz="4" w:space="0" w:color="auto"/>
            </w:tcBorders>
            <w:hideMark/>
          </w:tcPr>
          <w:p w14:paraId="5581751C" w14:textId="4C43F0B2" w:rsidR="00033719" w:rsidRPr="00033719" w:rsidRDefault="00852861" w:rsidP="00033719">
            <w:pPr>
              <w:jc w:val="center"/>
              <w:rPr>
                <w:rFonts w:eastAsia="Times New Roman" w:cs="Times New Roman"/>
                <w:b/>
                <w:bCs/>
                <w:color w:val="000000"/>
                <w:sz w:val="20"/>
                <w:szCs w:val="20"/>
              </w:rPr>
            </w:pPr>
            <w:r>
              <w:rPr>
                <w:rFonts w:eastAsia="Times New Roman" w:cs="Times New Roman"/>
                <w:b/>
                <w:bCs/>
                <w:color w:val="000000"/>
                <w:sz w:val="20"/>
                <w:szCs w:val="20"/>
              </w:rPr>
              <w:t>Pearson correlation coefficient</w:t>
            </w:r>
          </w:p>
        </w:tc>
        <w:tc>
          <w:tcPr>
            <w:tcW w:w="747" w:type="dxa"/>
            <w:noWrap/>
            <w:hideMark/>
          </w:tcPr>
          <w:p w14:paraId="6276A80F"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RMSE</w:t>
            </w:r>
          </w:p>
        </w:tc>
        <w:tc>
          <w:tcPr>
            <w:tcW w:w="703" w:type="dxa"/>
            <w:hideMark/>
          </w:tcPr>
          <w:p w14:paraId="7D1A3A89"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Mean bias (mm)</w:t>
            </w:r>
          </w:p>
        </w:tc>
        <w:tc>
          <w:tcPr>
            <w:tcW w:w="681" w:type="dxa"/>
            <w:tcBorders>
              <w:right w:val="double" w:sz="4" w:space="0" w:color="auto"/>
            </w:tcBorders>
            <w:noWrap/>
            <w:hideMark/>
          </w:tcPr>
          <w:p w14:paraId="724499F8"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MAE</w:t>
            </w:r>
          </w:p>
        </w:tc>
        <w:tc>
          <w:tcPr>
            <w:tcW w:w="1156" w:type="dxa"/>
            <w:tcBorders>
              <w:left w:val="double" w:sz="4" w:space="0" w:color="auto"/>
            </w:tcBorders>
          </w:tcPr>
          <w:p w14:paraId="4CD3B734" w14:textId="1557E616" w:rsidR="00033719" w:rsidRPr="00033719" w:rsidRDefault="005B459E" w:rsidP="00033719">
            <w:pPr>
              <w:jc w:val="center"/>
              <w:rPr>
                <w:rFonts w:eastAsia="Times New Roman" w:cs="Times New Roman"/>
                <w:b/>
                <w:bCs/>
                <w:color w:val="000000"/>
                <w:sz w:val="20"/>
                <w:szCs w:val="20"/>
              </w:rPr>
            </w:pPr>
            <w:r>
              <w:rPr>
                <w:rFonts w:eastAsia="Times New Roman" w:cs="Times New Roman"/>
                <w:b/>
                <w:bCs/>
                <w:color w:val="000000"/>
                <w:sz w:val="20"/>
                <w:szCs w:val="20"/>
              </w:rPr>
              <w:t>Pearson correlation coefficient</w:t>
            </w:r>
          </w:p>
        </w:tc>
        <w:tc>
          <w:tcPr>
            <w:tcW w:w="791" w:type="dxa"/>
            <w:tcBorders>
              <w:right w:val="double" w:sz="4" w:space="0" w:color="auto"/>
            </w:tcBorders>
          </w:tcPr>
          <w:p w14:paraId="71282652"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RMSE</w:t>
            </w:r>
          </w:p>
        </w:tc>
        <w:tc>
          <w:tcPr>
            <w:tcW w:w="1156" w:type="dxa"/>
            <w:tcBorders>
              <w:left w:val="double" w:sz="4" w:space="0" w:color="auto"/>
            </w:tcBorders>
          </w:tcPr>
          <w:p w14:paraId="2C530F3A" w14:textId="3CDB6BA9" w:rsidR="00033719" w:rsidRPr="00033719" w:rsidRDefault="004D3ADF" w:rsidP="00033719">
            <w:pPr>
              <w:jc w:val="center"/>
              <w:rPr>
                <w:rFonts w:eastAsia="Times New Roman" w:cs="Times New Roman"/>
                <w:b/>
                <w:bCs/>
                <w:color w:val="000000"/>
                <w:sz w:val="20"/>
                <w:szCs w:val="20"/>
              </w:rPr>
            </w:pPr>
            <w:r>
              <w:rPr>
                <w:rFonts w:eastAsia="Times New Roman" w:cs="Times New Roman"/>
                <w:b/>
                <w:bCs/>
                <w:color w:val="000000"/>
                <w:sz w:val="20"/>
                <w:szCs w:val="20"/>
              </w:rPr>
              <w:t>Pearson correlation coefficient</w:t>
            </w:r>
          </w:p>
        </w:tc>
        <w:tc>
          <w:tcPr>
            <w:tcW w:w="791" w:type="dxa"/>
          </w:tcPr>
          <w:p w14:paraId="097BEC3B" w14:textId="77777777" w:rsidR="00033719" w:rsidRPr="00033719" w:rsidRDefault="00033719" w:rsidP="00033719">
            <w:pPr>
              <w:jc w:val="center"/>
              <w:rPr>
                <w:rFonts w:eastAsia="Times New Roman" w:cs="Times New Roman"/>
                <w:b/>
                <w:bCs/>
                <w:color w:val="000000"/>
                <w:sz w:val="20"/>
                <w:szCs w:val="20"/>
              </w:rPr>
            </w:pPr>
            <w:r w:rsidRPr="00033719">
              <w:rPr>
                <w:rFonts w:eastAsia="Times New Roman" w:cs="Times New Roman"/>
                <w:b/>
                <w:bCs/>
                <w:color w:val="000000"/>
                <w:sz w:val="20"/>
                <w:szCs w:val="20"/>
              </w:rPr>
              <w:t>RMSE</w:t>
            </w:r>
          </w:p>
        </w:tc>
      </w:tr>
      <w:tr w:rsidR="00852861" w:rsidRPr="00033719" w14:paraId="56093053" w14:textId="77777777" w:rsidTr="00852861">
        <w:trPr>
          <w:trHeight w:val="350"/>
        </w:trPr>
        <w:tc>
          <w:tcPr>
            <w:tcW w:w="2335" w:type="dxa"/>
            <w:tcBorders>
              <w:right w:val="double" w:sz="4" w:space="0" w:color="auto"/>
            </w:tcBorders>
            <w:noWrap/>
            <w:vAlign w:val="bottom"/>
            <w:hideMark/>
          </w:tcPr>
          <w:p w14:paraId="27914F9F" w14:textId="7B2A780A" w:rsidR="00716C5A" w:rsidRPr="00033719" w:rsidRDefault="00716C5A" w:rsidP="00716C5A">
            <w:pPr>
              <w:rPr>
                <w:rFonts w:eastAsia="Times New Roman" w:cs="Times New Roman"/>
                <w:color w:val="000000"/>
                <w:sz w:val="20"/>
                <w:szCs w:val="20"/>
              </w:rPr>
            </w:pPr>
            <w:r>
              <w:rPr>
                <w:rFonts w:ascii="Calibri" w:hAnsi="Calibri" w:cs="Calibri"/>
                <w:color w:val="000000"/>
              </w:rPr>
              <w:t>CHELSA 1.2</w:t>
            </w:r>
          </w:p>
        </w:tc>
        <w:tc>
          <w:tcPr>
            <w:tcW w:w="1215" w:type="dxa"/>
            <w:tcBorders>
              <w:left w:val="double" w:sz="4" w:space="0" w:color="auto"/>
            </w:tcBorders>
            <w:noWrap/>
            <w:vAlign w:val="bottom"/>
            <w:hideMark/>
          </w:tcPr>
          <w:p w14:paraId="0CA84960" w14:textId="01AD7D96"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0.79</w:t>
            </w:r>
          </w:p>
        </w:tc>
        <w:tc>
          <w:tcPr>
            <w:tcW w:w="791" w:type="dxa"/>
            <w:noWrap/>
            <w:vAlign w:val="bottom"/>
            <w:hideMark/>
          </w:tcPr>
          <w:p w14:paraId="2F13ADB6" w14:textId="5B1BA344"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337</w:t>
            </w:r>
          </w:p>
        </w:tc>
        <w:tc>
          <w:tcPr>
            <w:tcW w:w="703" w:type="dxa"/>
            <w:noWrap/>
            <w:vAlign w:val="bottom"/>
            <w:hideMark/>
          </w:tcPr>
          <w:p w14:paraId="20FBDDAF" w14:textId="6A70C9E4"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77</w:t>
            </w:r>
          </w:p>
        </w:tc>
        <w:tc>
          <w:tcPr>
            <w:tcW w:w="681" w:type="dxa"/>
            <w:tcBorders>
              <w:right w:val="double" w:sz="4" w:space="0" w:color="auto"/>
            </w:tcBorders>
            <w:noWrap/>
            <w:vAlign w:val="bottom"/>
            <w:hideMark/>
          </w:tcPr>
          <w:p w14:paraId="79744FBF" w14:textId="4712D0C5"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267</w:t>
            </w:r>
          </w:p>
        </w:tc>
        <w:tc>
          <w:tcPr>
            <w:tcW w:w="1200" w:type="dxa"/>
            <w:tcBorders>
              <w:left w:val="double" w:sz="4" w:space="0" w:color="auto"/>
            </w:tcBorders>
            <w:noWrap/>
            <w:vAlign w:val="bottom"/>
            <w:hideMark/>
          </w:tcPr>
          <w:p w14:paraId="7E245608" w14:textId="40B4BF73"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0.62</w:t>
            </w:r>
          </w:p>
        </w:tc>
        <w:tc>
          <w:tcPr>
            <w:tcW w:w="747" w:type="dxa"/>
            <w:noWrap/>
            <w:vAlign w:val="bottom"/>
            <w:hideMark/>
          </w:tcPr>
          <w:p w14:paraId="530576A7" w14:textId="29263937"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106</w:t>
            </w:r>
          </w:p>
        </w:tc>
        <w:tc>
          <w:tcPr>
            <w:tcW w:w="703" w:type="dxa"/>
            <w:noWrap/>
            <w:vAlign w:val="bottom"/>
            <w:hideMark/>
          </w:tcPr>
          <w:p w14:paraId="13A5C75A" w14:textId="1D9D10E6"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-33</w:t>
            </w:r>
          </w:p>
        </w:tc>
        <w:tc>
          <w:tcPr>
            <w:tcW w:w="681" w:type="dxa"/>
            <w:tcBorders>
              <w:right w:val="double" w:sz="4" w:space="0" w:color="auto"/>
            </w:tcBorders>
            <w:noWrap/>
            <w:vAlign w:val="bottom"/>
            <w:hideMark/>
          </w:tcPr>
          <w:p w14:paraId="59DD83A3" w14:textId="24744863"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62</w:t>
            </w:r>
          </w:p>
        </w:tc>
        <w:tc>
          <w:tcPr>
            <w:tcW w:w="1156" w:type="dxa"/>
            <w:tcBorders>
              <w:left w:val="double" w:sz="4" w:space="0" w:color="auto"/>
            </w:tcBorders>
            <w:vAlign w:val="bottom"/>
          </w:tcPr>
          <w:p w14:paraId="57927C11" w14:textId="6A4E8007" w:rsidR="00716C5A" w:rsidRPr="00033719" w:rsidRDefault="00716C5A" w:rsidP="00716C5A">
            <w:pPr>
              <w:jc w:val="center"/>
              <w:rPr>
                <w:rFonts w:ascii="Calibri" w:hAnsi="Calibri" w:cs="Calibri"/>
                <w:color w:val="000000"/>
              </w:rPr>
            </w:pPr>
            <w:r>
              <w:rPr>
                <w:rFonts w:ascii="Calibri" w:hAnsi="Calibri" w:cs="Calibri"/>
                <w:color w:val="000000"/>
                <w:sz w:val="22"/>
              </w:rPr>
              <w:t>0.97</w:t>
            </w:r>
          </w:p>
        </w:tc>
        <w:tc>
          <w:tcPr>
            <w:tcW w:w="791" w:type="dxa"/>
            <w:tcBorders>
              <w:right w:val="double" w:sz="4" w:space="0" w:color="auto"/>
            </w:tcBorders>
            <w:vAlign w:val="bottom"/>
          </w:tcPr>
          <w:p w14:paraId="29AE6A60" w14:textId="6FAD1E63" w:rsidR="00716C5A" w:rsidRPr="00033719" w:rsidRDefault="00716C5A" w:rsidP="00716C5A">
            <w:pPr>
              <w:jc w:val="center"/>
              <w:rPr>
                <w:rFonts w:ascii="Calibri" w:hAnsi="Calibri" w:cs="Calibri"/>
                <w:color w:val="000000"/>
              </w:rPr>
            </w:pPr>
            <w:r>
              <w:rPr>
                <w:rFonts w:ascii="Calibri" w:hAnsi="Calibri" w:cs="Calibri"/>
                <w:color w:val="000000"/>
                <w:sz w:val="22"/>
              </w:rPr>
              <w:t>31</w:t>
            </w:r>
          </w:p>
        </w:tc>
        <w:tc>
          <w:tcPr>
            <w:tcW w:w="1156" w:type="dxa"/>
            <w:tcBorders>
              <w:left w:val="double" w:sz="4" w:space="0" w:color="auto"/>
            </w:tcBorders>
            <w:vAlign w:val="bottom"/>
          </w:tcPr>
          <w:p w14:paraId="0EE6D52C" w14:textId="1B719EDD" w:rsidR="00716C5A" w:rsidRPr="00033719" w:rsidRDefault="00716C5A" w:rsidP="00716C5A">
            <w:pPr>
              <w:jc w:val="center"/>
              <w:rPr>
                <w:rFonts w:ascii="Calibri" w:hAnsi="Calibri" w:cs="Calibri"/>
                <w:color w:val="000000"/>
              </w:rPr>
            </w:pPr>
            <w:r>
              <w:rPr>
                <w:rFonts w:ascii="Calibri" w:hAnsi="Calibri" w:cs="Calibri"/>
                <w:color w:val="000000"/>
              </w:rPr>
              <w:t>0.31</w:t>
            </w:r>
          </w:p>
        </w:tc>
        <w:tc>
          <w:tcPr>
            <w:tcW w:w="791" w:type="dxa"/>
          </w:tcPr>
          <w:p w14:paraId="488CA0FF" w14:textId="7EE1D20C" w:rsidR="00716C5A" w:rsidRPr="00033719" w:rsidRDefault="00716C5A" w:rsidP="00716C5A">
            <w:pPr>
              <w:jc w:val="center"/>
              <w:rPr>
                <w:rFonts w:ascii="Calibri" w:hAnsi="Calibri" w:cs="Calibri"/>
                <w:color w:val="000000"/>
              </w:rPr>
            </w:pPr>
            <w:r>
              <w:rPr>
                <w:rFonts w:ascii="Calibri" w:hAnsi="Calibri" w:cs="Calibri"/>
                <w:color w:val="000000"/>
              </w:rPr>
              <w:t>836</w:t>
            </w:r>
          </w:p>
        </w:tc>
      </w:tr>
      <w:tr w:rsidR="00852861" w:rsidRPr="00033719" w14:paraId="56579A58" w14:textId="77777777" w:rsidTr="00852861">
        <w:trPr>
          <w:trHeight w:val="182"/>
        </w:trPr>
        <w:tc>
          <w:tcPr>
            <w:tcW w:w="2335" w:type="dxa"/>
            <w:tcBorders>
              <w:right w:val="double" w:sz="4" w:space="0" w:color="auto"/>
            </w:tcBorders>
            <w:noWrap/>
            <w:vAlign w:val="bottom"/>
            <w:hideMark/>
          </w:tcPr>
          <w:p w14:paraId="398FCA40" w14:textId="4054FA4E" w:rsidR="00716C5A" w:rsidRPr="00033719" w:rsidRDefault="00716C5A" w:rsidP="00716C5A">
            <w:pPr>
              <w:rPr>
                <w:rFonts w:eastAsia="Times New Roman" w:cs="Times New Roman"/>
                <w:color w:val="000000"/>
                <w:sz w:val="20"/>
                <w:szCs w:val="20"/>
              </w:rPr>
            </w:pPr>
            <w:r>
              <w:rPr>
                <w:rFonts w:ascii="Calibri" w:hAnsi="Calibri" w:cs="Calibri"/>
                <w:color w:val="000000"/>
              </w:rPr>
              <w:t>CHELSA 2.1</w:t>
            </w:r>
          </w:p>
        </w:tc>
        <w:tc>
          <w:tcPr>
            <w:tcW w:w="1215" w:type="dxa"/>
            <w:tcBorders>
              <w:left w:val="double" w:sz="4" w:space="0" w:color="auto"/>
            </w:tcBorders>
            <w:noWrap/>
            <w:vAlign w:val="bottom"/>
            <w:hideMark/>
          </w:tcPr>
          <w:p w14:paraId="5C4EDAE1" w14:textId="27461F8E"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0.86</w:t>
            </w:r>
          </w:p>
        </w:tc>
        <w:tc>
          <w:tcPr>
            <w:tcW w:w="791" w:type="dxa"/>
            <w:noWrap/>
            <w:vAlign w:val="bottom"/>
            <w:hideMark/>
          </w:tcPr>
          <w:p w14:paraId="582FDD94" w14:textId="414F52CF"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492</w:t>
            </w:r>
          </w:p>
        </w:tc>
        <w:tc>
          <w:tcPr>
            <w:tcW w:w="703" w:type="dxa"/>
            <w:noWrap/>
            <w:vAlign w:val="bottom"/>
            <w:hideMark/>
          </w:tcPr>
          <w:p w14:paraId="3F544990" w14:textId="7F4354D2"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404</w:t>
            </w:r>
          </w:p>
        </w:tc>
        <w:tc>
          <w:tcPr>
            <w:tcW w:w="681" w:type="dxa"/>
            <w:tcBorders>
              <w:right w:val="double" w:sz="4" w:space="0" w:color="auto"/>
            </w:tcBorders>
            <w:noWrap/>
            <w:vAlign w:val="bottom"/>
            <w:hideMark/>
          </w:tcPr>
          <w:p w14:paraId="1F96E824" w14:textId="62EC6904"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451</w:t>
            </w:r>
          </w:p>
        </w:tc>
        <w:tc>
          <w:tcPr>
            <w:tcW w:w="1200" w:type="dxa"/>
            <w:tcBorders>
              <w:left w:val="double" w:sz="4" w:space="0" w:color="auto"/>
            </w:tcBorders>
            <w:noWrap/>
            <w:vAlign w:val="bottom"/>
            <w:hideMark/>
          </w:tcPr>
          <w:p w14:paraId="7B5463D9" w14:textId="3B8A067B"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0.60</w:t>
            </w:r>
          </w:p>
        </w:tc>
        <w:tc>
          <w:tcPr>
            <w:tcW w:w="747" w:type="dxa"/>
            <w:noWrap/>
            <w:vAlign w:val="bottom"/>
            <w:hideMark/>
          </w:tcPr>
          <w:p w14:paraId="6F877391" w14:textId="39D2862A"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104</w:t>
            </w:r>
          </w:p>
        </w:tc>
        <w:tc>
          <w:tcPr>
            <w:tcW w:w="703" w:type="dxa"/>
            <w:noWrap/>
            <w:vAlign w:val="bottom"/>
            <w:hideMark/>
          </w:tcPr>
          <w:p w14:paraId="3A6965B5" w14:textId="12D0D962"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-4</w:t>
            </w:r>
          </w:p>
        </w:tc>
        <w:tc>
          <w:tcPr>
            <w:tcW w:w="681" w:type="dxa"/>
            <w:tcBorders>
              <w:right w:val="double" w:sz="4" w:space="0" w:color="auto"/>
            </w:tcBorders>
            <w:noWrap/>
            <w:vAlign w:val="bottom"/>
            <w:hideMark/>
          </w:tcPr>
          <w:p w14:paraId="786F971C" w14:textId="616B6E5E"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69</w:t>
            </w:r>
          </w:p>
        </w:tc>
        <w:tc>
          <w:tcPr>
            <w:tcW w:w="1156" w:type="dxa"/>
            <w:tcBorders>
              <w:left w:val="double" w:sz="4" w:space="0" w:color="auto"/>
            </w:tcBorders>
            <w:vAlign w:val="bottom"/>
          </w:tcPr>
          <w:p w14:paraId="6C04FC83" w14:textId="727A383B" w:rsidR="00716C5A" w:rsidRPr="00033719" w:rsidRDefault="00716C5A" w:rsidP="00716C5A">
            <w:pPr>
              <w:jc w:val="center"/>
              <w:rPr>
                <w:rFonts w:ascii="Calibri" w:hAnsi="Calibri" w:cs="Calibri"/>
                <w:color w:val="000000"/>
              </w:rPr>
            </w:pPr>
            <w:r>
              <w:rPr>
                <w:rFonts w:ascii="Calibri" w:hAnsi="Calibri" w:cs="Calibri"/>
                <w:color w:val="000000"/>
                <w:sz w:val="22"/>
              </w:rPr>
              <w:t>0.97</w:t>
            </w:r>
          </w:p>
        </w:tc>
        <w:tc>
          <w:tcPr>
            <w:tcW w:w="791" w:type="dxa"/>
            <w:tcBorders>
              <w:right w:val="double" w:sz="4" w:space="0" w:color="auto"/>
            </w:tcBorders>
            <w:vAlign w:val="bottom"/>
          </w:tcPr>
          <w:p w14:paraId="16582ACC" w14:textId="15F5EA69" w:rsidR="00716C5A" w:rsidRPr="00033719" w:rsidRDefault="00716C5A" w:rsidP="00716C5A">
            <w:pPr>
              <w:jc w:val="center"/>
              <w:rPr>
                <w:rFonts w:ascii="Calibri" w:hAnsi="Calibri" w:cs="Calibri"/>
                <w:color w:val="000000"/>
              </w:rPr>
            </w:pPr>
            <w:r>
              <w:rPr>
                <w:rFonts w:ascii="Calibri" w:hAnsi="Calibri" w:cs="Calibri"/>
                <w:color w:val="000000"/>
                <w:sz w:val="22"/>
              </w:rPr>
              <w:t>42</w:t>
            </w:r>
          </w:p>
        </w:tc>
        <w:tc>
          <w:tcPr>
            <w:tcW w:w="1156" w:type="dxa"/>
            <w:tcBorders>
              <w:left w:val="double" w:sz="4" w:space="0" w:color="auto"/>
            </w:tcBorders>
            <w:vAlign w:val="bottom"/>
          </w:tcPr>
          <w:p w14:paraId="4F6E9BAA" w14:textId="0C3028C3" w:rsidR="00716C5A" w:rsidRPr="00033719" w:rsidRDefault="00716C5A" w:rsidP="00716C5A">
            <w:pPr>
              <w:jc w:val="center"/>
              <w:rPr>
                <w:rFonts w:ascii="Calibri" w:hAnsi="Calibri" w:cs="Calibri"/>
                <w:color w:val="000000"/>
              </w:rPr>
            </w:pPr>
            <w:r>
              <w:rPr>
                <w:rFonts w:ascii="Calibri" w:hAnsi="Calibri" w:cs="Calibri"/>
                <w:color w:val="000000"/>
              </w:rPr>
              <w:t>0.57</w:t>
            </w:r>
          </w:p>
        </w:tc>
        <w:tc>
          <w:tcPr>
            <w:tcW w:w="791" w:type="dxa"/>
          </w:tcPr>
          <w:p w14:paraId="6156B481" w14:textId="7B1C2426" w:rsidR="00716C5A" w:rsidRPr="00033719" w:rsidRDefault="00716C5A" w:rsidP="00716C5A">
            <w:pPr>
              <w:jc w:val="center"/>
              <w:rPr>
                <w:rFonts w:ascii="Calibri" w:hAnsi="Calibri" w:cs="Calibri"/>
                <w:color w:val="000000"/>
              </w:rPr>
            </w:pPr>
            <w:r>
              <w:rPr>
                <w:rFonts w:ascii="Calibri" w:hAnsi="Calibri" w:cs="Calibri"/>
                <w:color w:val="000000"/>
              </w:rPr>
              <w:t>608</w:t>
            </w:r>
          </w:p>
        </w:tc>
      </w:tr>
      <w:tr w:rsidR="00852861" w:rsidRPr="00033719" w14:paraId="05A187D4" w14:textId="77777777" w:rsidTr="00852861">
        <w:trPr>
          <w:trHeight w:val="182"/>
        </w:trPr>
        <w:tc>
          <w:tcPr>
            <w:tcW w:w="2335" w:type="dxa"/>
            <w:tcBorders>
              <w:right w:val="double" w:sz="4" w:space="0" w:color="auto"/>
            </w:tcBorders>
            <w:noWrap/>
            <w:vAlign w:val="bottom"/>
            <w:hideMark/>
          </w:tcPr>
          <w:p w14:paraId="79C907DE" w14:textId="6B44CEF4" w:rsidR="00716C5A" w:rsidRPr="00033719" w:rsidRDefault="00716C5A" w:rsidP="00716C5A">
            <w:pPr>
              <w:rPr>
                <w:rFonts w:eastAsia="Times New Roman" w:cs="Times New Roman"/>
                <w:color w:val="000000"/>
                <w:sz w:val="20"/>
                <w:szCs w:val="20"/>
              </w:rPr>
            </w:pPr>
            <w:r>
              <w:rPr>
                <w:rFonts w:ascii="Calibri" w:hAnsi="Calibri" w:cs="Calibri"/>
                <w:color w:val="000000"/>
              </w:rPr>
              <w:t>CHELSA EarthEnv</w:t>
            </w:r>
          </w:p>
        </w:tc>
        <w:tc>
          <w:tcPr>
            <w:tcW w:w="1215" w:type="dxa"/>
            <w:tcBorders>
              <w:left w:val="double" w:sz="4" w:space="0" w:color="auto"/>
            </w:tcBorders>
            <w:noWrap/>
            <w:vAlign w:val="bottom"/>
            <w:hideMark/>
          </w:tcPr>
          <w:p w14:paraId="303FD10D" w14:textId="7CF0873B"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0.85</w:t>
            </w:r>
          </w:p>
        </w:tc>
        <w:tc>
          <w:tcPr>
            <w:tcW w:w="791" w:type="dxa"/>
            <w:noWrap/>
            <w:vAlign w:val="bottom"/>
            <w:hideMark/>
          </w:tcPr>
          <w:p w14:paraId="1B43ADE0" w14:textId="139D8EE5"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317</w:t>
            </w:r>
          </w:p>
        </w:tc>
        <w:tc>
          <w:tcPr>
            <w:tcW w:w="703" w:type="dxa"/>
            <w:noWrap/>
            <w:vAlign w:val="bottom"/>
            <w:hideMark/>
          </w:tcPr>
          <w:p w14:paraId="0E722F2A" w14:textId="2345E24D"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74</w:t>
            </w:r>
          </w:p>
        </w:tc>
        <w:tc>
          <w:tcPr>
            <w:tcW w:w="681" w:type="dxa"/>
            <w:tcBorders>
              <w:right w:val="double" w:sz="4" w:space="0" w:color="auto"/>
            </w:tcBorders>
            <w:noWrap/>
            <w:vAlign w:val="bottom"/>
            <w:hideMark/>
          </w:tcPr>
          <w:p w14:paraId="4D8807FE" w14:textId="74A6FD74" w:rsidR="00716C5A" w:rsidRPr="002A71B7" w:rsidRDefault="00716C5A" w:rsidP="00716C5A">
            <w:pPr>
              <w:jc w:val="center"/>
              <w:rPr>
                <w:rFonts w:eastAsia="Times New Roman" w:cs="Times New Roman"/>
                <w:color w:val="000000"/>
                <w:sz w:val="20"/>
                <w:szCs w:val="20"/>
              </w:rPr>
            </w:pPr>
            <w:r>
              <w:rPr>
                <w:rFonts w:ascii="Calibri" w:hAnsi="Calibri" w:cs="Calibri"/>
                <w:color w:val="000000"/>
                <w:sz w:val="22"/>
              </w:rPr>
              <w:t>259</w:t>
            </w:r>
          </w:p>
        </w:tc>
        <w:tc>
          <w:tcPr>
            <w:tcW w:w="1200" w:type="dxa"/>
            <w:tcBorders>
              <w:left w:val="double" w:sz="4" w:space="0" w:color="auto"/>
            </w:tcBorders>
            <w:noWrap/>
            <w:vAlign w:val="bottom"/>
            <w:hideMark/>
          </w:tcPr>
          <w:p w14:paraId="76A77BC7" w14:textId="55E4CB79"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0.66</w:t>
            </w:r>
          </w:p>
        </w:tc>
        <w:tc>
          <w:tcPr>
            <w:tcW w:w="747" w:type="dxa"/>
            <w:noWrap/>
            <w:vAlign w:val="bottom"/>
            <w:hideMark/>
          </w:tcPr>
          <w:p w14:paraId="12447FB3" w14:textId="61055530"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90</w:t>
            </w:r>
          </w:p>
        </w:tc>
        <w:tc>
          <w:tcPr>
            <w:tcW w:w="703" w:type="dxa"/>
            <w:noWrap/>
            <w:vAlign w:val="bottom"/>
            <w:hideMark/>
          </w:tcPr>
          <w:p w14:paraId="68E3B9FC" w14:textId="783934AE"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5</w:t>
            </w:r>
          </w:p>
        </w:tc>
        <w:tc>
          <w:tcPr>
            <w:tcW w:w="681" w:type="dxa"/>
            <w:tcBorders>
              <w:right w:val="double" w:sz="4" w:space="0" w:color="auto"/>
            </w:tcBorders>
            <w:noWrap/>
            <w:vAlign w:val="bottom"/>
            <w:hideMark/>
          </w:tcPr>
          <w:p w14:paraId="0362EF16" w14:textId="2E8E905D"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60</w:t>
            </w:r>
          </w:p>
        </w:tc>
        <w:tc>
          <w:tcPr>
            <w:tcW w:w="1156" w:type="dxa"/>
            <w:tcBorders>
              <w:left w:val="double" w:sz="4" w:space="0" w:color="auto"/>
            </w:tcBorders>
            <w:vAlign w:val="bottom"/>
          </w:tcPr>
          <w:p w14:paraId="057AE01C" w14:textId="0EDDD188" w:rsidR="00716C5A" w:rsidRPr="00033719" w:rsidRDefault="00716C5A" w:rsidP="00716C5A">
            <w:pPr>
              <w:jc w:val="center"/>
              <w:rPr>
                <w:rFonts w:ascii="Calibri" w:hAnsi="Calibri" w:cs="Calibri"/>
                <w:b/>
                <w:bCs/>
                <w:color w:val="000000"/>
              </w:rPr>
            </w:pPr>
            <w:r>
              <w:rPr>
                <w:rFonts w:ascii="Calibri" w:hAnsi="Calibri" w:cs="Calibri"/>
                <w:color w:val="000000"/>
                <w:sz w:val="22"/>
              </w:rPr>
              <w:t>0.94</w:t>
            </w:r>
          </w:p>
        </w:tc>
        <w:tc>
          <w:tcPr>
            <w:tcW w:w="791" w:type="dxa"/>
            <w:tcBorders>
              <w:right w:val="double" w:sz="4" w:space="0" w:color="auto"/>
            </w:tcBorders>
            <w:vAlign w:val="bottom"/>
          </w:tcPr>
          <w:p w14:paraId="55F43FBA" w14:textId="3EFCDD20" w:rsidR="00716C5A" w:rsidRPr="00033719" w:rsidRDefault="00716C5A" w:rsidP="00716C5A">
            <w:pPr>
              <w:jc w:val="center"/>
              <w:rPr>
                <w:rFonts w:ascii="Calibri" w:hAnsi="Calibri" w:cs="Calibri"/>
                <w:color w:val="000000"/>
              </w:rPr>
            </w:pPr>
            <w:r>
              <w:rPr>
                <w:rFonts w:ascii="Calibri" w:hAnsi="Calibri" w:cs="Calibri"/>
                <w:color w:val="000000"/>
                <w:sz w:val="22"/>
              </w:rPr>
              <w:t>24</w:t>
            </w:r>
          </w:p>
        </w:tc>
        <w:tc>
          <w:tcPr>
            <w:tcW w:w="1156" w:type="dxa"/>
            <w:tcBorders>
              <w:left w:val="double" w:sz="4" w:space="0" w:color="auto"/>
            </w:tcBorders>
          </w:tcPr>
          <w:p w14:paraId="163DAD32" w14:textId="5EA1AF3A" w:rsidR="00716C5A" w:rsidRPr="00033719" w:rsidRDefault="00716C5A" w:rsidP="00716C5A">
            <w:pPr>
              <w:jc w:val="center"/>
              <w:rPr>
                <w:rFonts w:ascii="Calibri" w:hAnsi="Calibri" w:cs="Calibri"/>
                <w:color w:val="000000"/>
              </w:rPr>
            </w:pPr>
            <w:r>
              <w:rPr>
                <w:rFonts w:ascii="Calibri" w:hAnsi="Calibri" w:cs="Calibri"/>
                <w:color w:val="000000"/>
              </w:rPr>
              <w:t>0.59</w:t>
            </w:r>
          </w:p>
        </w:tc>
        <w:tc>
          <w:tcPr>
            <w:tcW w:w="791" w:type="dxa"/>
          </w:tcPr>
          <w:p w14:paraId="572A1CD9" w14:textId="71505051" w:rsidR="00716C5A" w:rsidRPr="00033719" w:rsidRDefault="00716C5A" w:rsidP="00716C5A">
            <w:pPr>
              <w:jc w:val="center"/>
              <w:rPr>
                <w:rFonts w:ascii="Calibri" w:hAnsi="Calibri" w:cs="Calibri"/>
                <w:color w:val="000000"/>
              </w:rPr>
            </w:pPr>
            <w:r>
              <w:rPr>
                <w:rFonts w:ascii="Calibri" w:hAnsi="Calibri" w:cs="Calibri"/>
                <w:color w:val="000000"/>
              </w:rPr>
              <w:t>625</w:t>
            </w:r>
          </w:p>
        </w:tc>
      </w:tr>
      <w:tr w:rsidR="00852861" w:rsidRPr="00033719" w14:paraId="583E9F9B" w14:textId="77777777" w:rsidTr="00852861">
        <w:trPr>
          <w:trHeight w:val="182"/>
        </w:trPr>
        <w:tc>
          <w:tcPr>
            <w:tcW w:w="2335" w:type="dxa"/>
            <w:tcBorders>
              <w:right w:val="double" w:sz="4" w:space="0" w:color="auto"/>
            </w:tcBorders>
            <w:noWrap/>
            <w:vAlign w:val="bottom"/>
          </w:tcPr>
          <w:p w14:paraId="20E47F13" w14:textId="5C143AA7" w:rsidR="00716C5A" w:rsidRPr="00033719" w:rsidRDefault="00716C5A" w:rsidP="00716C5A">
            <w:pPr>
              <w:rPr>
                <w:rFonts w:ascii="Calibri" w:hAnsi="Calibri" w:cs="Calibri"/>
                <w:color w:val="000000"/>
              </w:rPr>
            </w:pPr>
            <w:proofErr w:type="spellStart"/>
            <w:r>
              <w:rPr>
                <w:rFonts w:ascii="Calibri" w:hAnsi="Calibri" w:cs="Calibri"/>
                <w:color w:val="000000"/>
              </w:rPr>
              <w:t>CHPclim</w:t>
            </w:r>
            <w:proofErr w:type="spellEnd"/>
          </w:p>
        </w:tc>
        <w:tc>
          <w:tcPr>
            <w:tcW w:w="1215" w:type="dxa"/>
            <w:tcBorders>
              <w:left w:val="double" w:sz="4" w:space="0" w:color="auto"/>
            </w:tcBorders>
            <w:noWrap/>
            <w:vAlign w:val="bottom"/>
          </w:tcPr>
          <w:p w14:paraId="78EBB213" w14:textId="19C36A3C" w:rsidR="00716C5A" w:rsidRPr="00033719" w:rsidRDefault="00716C5A" w:rsidP="00716C5A">
            <w:pPr>
              <w:jc w:val="center"/>
              <w:rPr>
                <w:rFonts w:ascii="Calibri" w:hAnsi="Calibri" w:cs="Calibri"/>
                <w:color w:val="000000"/>
              </w:rPr>
            </w:pPr>
            <w:r>
              <w:rPr>
                <w:rFonts w:ascii="Calibri" w:hAnsi="Calibri" w:cs="Calibri"/>
                <w:color w:val="000000"/>
                <w:sz w:val="22"/>
              </w:rPr>
              <w:t>0.85</w:t>
            </w:r>
          </w:p>
        </w:tc>
        <w:tc>
          <w:tcPr>
            <w:tcW w:w="791" w:type="dxa"/>
            <w:noWrap/>
            <w:vAlign w:val="bottom"/>
          </w:tcPr>
          <w:p w14:paraId="051B6942" w14:textId="410B694C" w:rsidR="00716C5A" w:rsidRPr="00033719" w:rsidRDefault="00716C5A" w:rsidP="00716C5A">
            <w:pPr>
              <w:jc w:val="center"/>
              <w:rPr>
                <w:rFonts w:ascii="Calibri" w:hAnsi="Calibri" w:cs="Calibri"/>
                <w:b/>
                <w:bCs/>
                <w:color w:val="000000"/>
              </w:rPr>
            </w:pPr>
            <w:r>
              <w:rPr>
                <w:rFonts w:ascii="Calibri" w:hAnsi="Calibri" w:cs="Calibri"/>
                <w:color w:val="000000"/>
                <w:sz w:val="22"/>
              </w:rPr>
              <w:t>379</w:t>
            </w:r>
          </w:p>
        </w:tc>
        <w:tc>
          <w:tcPr>
            <w:tcW w:w="703" w:type="dxa"/>
            <w:noWrap/>
            <w:vAlign w:val="bottom"/>
          </w:tcPr>
          <w:p w14:paraId="07A1C140" w14:textId="637FCFE9" w:rsidR="00716C5A" w:rsidRPr="00033719" w:rsidRDefault="00716C5A" w:rsidP="00716C5A">
            <w:pPr>
              <w:jc w:val="center"/>
              <w:rPr>
                <w:rFonts w:ascii="Calibri" w:hAnsi="Calibri" w:cs="Calibri"/>
                <w:color w:val="000000"/>
              </w:rPr>
            </w:pPr>
            <w:r>
              <w:rPr>
                <w:rFonts w:ascii="Calibri" w:hAnsi="Calibri" w:cs="Calibri"/>
                <w:color w:val="000000"/>
                <w:sz w:val="22"/>
              </w:rPr>
              <w:t>255</w:t>
            </w:r>
          </w:p>
        </w:tc>
        <w:tc>
          <w:tcPr>
            <w:tcW w:w="681" w:type="dxa"/>
            <w:tcBorders>
              <w:right w:val="double" w:sz="4" w:space="0" w:color="auto"/>
            </w:tcBorders>
            <w:noWrap/>
            <w:vAlign w:val="bottom"/>
          </w:tcPr>
          <w:p w14:paraId="637F7789" w14:textId="014204C1" w:rsidR="00716C5A" w:rsidRPr="00033719" w:rsidRDefault="00716C5A" w:rsidP="00716C5A">
            <w:pPr>
              <w:jc w:val="center"/>
              <w:rPr>
                <w:rFonts w:ascii="Calibri" w:hAnsi="Calibri" w:cs="Calibri"/>
                <w:b/>
                <w:bCs/>
                <w:color w:val="000000"/>
              </w:rPr>
            </w:pPr>
            <w:r>
              <w:rPr>
                <w:rFonts w:ascii="Calibri" w:hAnsi="Calibri" w:cs="Calibri"/>
                <w:color w:val="000000"/>
                <w:sz w:val="22"/>
              </w:rPr>
              <w:t>334</w:t>
            </w:r>
          </w:p>
        </w:tc>
        <w:tc>
          <w:tcPr>
            <w:tcW w:w="1200" w:type="dxa"/>
            <w:tcBorders>
              <w:left w:val="double" w:sz="4" w:space="0" w:color="auto"/>
            </w:tcBorders>
            <w:noWrap/>
            <w:vAlign w:val="bottom"/>
          </w:tcPr>
          <w:p w14:paraId="2C19A0F5" w14:textId="2A0F16A8" w:rsidR="00716C5A" w:rsidRPr="00852861" w:rsidRDefault="00716C5A" w:rsidP="00716C5A">
            <w:pPr>
              <w:jc w:val="center"/>
              <w:rPr>
                <w:rFonts w:ascii="Calibri" w:hAnsi="Calibri" w:cs="Calibri"/>
                <w:b/>
                <w:bCs/>
                <w:color w:val="000000"/>
              </w:rPr>
            </w:pPr>
            <w:r w:rsidRPr="00852861">
              <w:rPr>
                <w:rFonts w:ascii="Calibri" w:hAnsi="Calibri" w:cs="Calibri"/>
                <w:b/>
                <w:bCs/>
                <w:color w:val="000000"/>
                <w:sz w:val="22"/>
              </w:rPr>
              <w:t>0.86</w:t>
            </w:r>
          </w:p>
        </w:tc>
        <w:tc>
          <w:tcPr>
            <w:tcW w:w="747" w:type="dxa"/>
            <w:noWrap/>
            <w:vAlign w:val="bottom"/>
          </w:tcPr>
          <w:p w14:paraId="6E4096D7" w14:textId="2B0AC976" w:rsidR="00716C5A" w:rsidRPr="00033719" w:rsidRDefault="00716C5A" w:rsidP="00716C5A">
            <w:pPr>
              <w:jc w:val="center"/>
              <w:rPr>
                <w:rFonts w:ascii="Calibri" w:hAnsi="Calibri" w:cs="Calibri"/>
                <w:b/>
                <w:bCs/>
                <w:color w:val="000000"/>
              </w:rPr>
            </w:pPr>
            <w:r>
              <w:rPr>
                <w:rFonts w:ascii="Calibri" w:hAnsi="Calibri" w:cs="Calibri"/>
                <w:color w:val="000000"/>
                <w:sz w:val="22"/>
              </w:rPr>
              <w:t>90</w:t>
            </w:r>
          </w:p>
        </w:tc>
        <w:tc>
          <w:tcPr>
            <w:tcW w:w="703" w:type="dxa"/>
            <w:noWrap/>
            <w:vAlign w:val="bottom"/>
          </w:tcPr>
          <w:p w14:paraId="3EE7AD04" w14:textId="316402F1" w:rsidR="00716C5A" w:rsidRPr="00033719" w:rsidRDefault="00716C5A" w:rsidP="00716C5A">
            <w:pPr>
              <w:jc w:val="center"/>
              <w:rPr>
                <w:rFonts w:ascii="Calibri" w:hAnsi="Calibri" w:cs="Calibri"/>
                <w:color w:val="000000"/>
              </w:rPr>
            </w:pPr>
            <w:r>
              <w:rPr>
                <w:rFonts w:ascii="Calibri" w:hAnsi="Calibri" w:cs="Calibri"/>
                <w:color w:val="000000"/>
                <w:sz w:val="22"/>
              </w:rPr>
              <w:t>-45</w:t>
            </w:r>
          </w:p>
        </w:tc>
        <w:tc>
          <w:tcPr>
            <w:tcW w:w="681" w:type="dxa"/>
            <w:tcBorders>
              <w:right w:val="double" w:sz="4" w:space="0" w:color="auto"/>
            </w:tcBorders>
            <w:noWrap/>
            <w:vAlign w:val="bottom"/>
          </w:tcPr>
          <w:p w14:paraId="58E5567B" w14:textId="5B2A7F86" w:rsidR="00716C5A" w:rsidRPr="00033719" w:rsidRDefault="00716C5A" w:rsidP="00716C5A">
            <w:pPr>
              <w:jc w:val="center"/>
              <w:rPr>
                <w:rFonts w:ascii="Calibri" w:hAnsi="Calibri" w:cs="Calibri"/>
                <w:b/>
                <w:bCs/>
                <w:color w:val="000000"/>
              </w:rPr>
            </w:pPr>
            <w:r>
              <w:rPr>
                <w:rFonts w:ascii="Calibri" w:hAnsi="Calibri" w:cs="Calibri"/>
                <w:color w:val="000000"/>
                <w:sz w:val="22"/>
              </w:rPr>
              <w:t>56</w:t>
            </w:r>
          </w:p>
        </w:tc>
        <w:tc>
          <w:tcPr>
            <w:tcW w:w="1156" w:type="dxa"/>
            <w:tcBorders>
              <w:left w:val="double" w:sz="4" w:space="0" w:color="auto"/>
            </w:tcBorders>
            <w:vAlign w:val="bottom"/>
          </w:tcPr>
          <w:p w14:paraId="71339954" w14:textId="15AC9D6C" w:rsidR="00716C5A" w:rsidRPr="00216B19" w:rsidRDefault="00716C5A" w:rsidP="00716C5A">
            <w:pPr>
              <w:jc w:val="center"/>
              <w:rPr>
                <w:rFonts w:asciiTheme="minorHAnsi" w:hAnsiTheme="minorHAnsi"/>
              </w:rPr>
            </w:pPr>
            <w:r>
              <w:rPr>
                <w:rFonts w:ascii="Calibri" w:hAnsi="Calibri" w:cs="Calibri"/>
                <w:color w:val="000000"/>
                <w:sz w:val="22"/>
              </w:rPr>
              <w:t>0.96</w:t>
            </w:r>
          </w:p>
        </w:tc>
        <w:tc>
          <w:tcPr>
            <w:tcW w:w="791" w:type="dxa"/>
            <w:tcBorders>
              <w:right w:val="double" w:sz="4" w:space="0" w:color="auto"/>
            </w:tcBorders>
            <w:vAlign w:val="bottom"/>
          </w:tcPr>
          <w:p w14:paraId="638E13E4" w14:textId="58099B1D" w:rsidR="00716C5A" w:rsidRPr="00216B19" w:rsidRDefault="00716C5A" w:rsidP="00716C5A">
            <w:pPr>
              <w:jc w:val="center"/>
              <w:rPr>
                <w:rFonts w:ascii="Calibri" w:hAnsi="Calibri" w:cs="Calibri"/>
                <w:color w:val="000000"/>
              </w:rPr>
            </w:pPr>
            <w:r>
              <w:rPr>
                <w:rFonts w:ascii="Calibri" w:hAnsi="Calibri" w:cs="Calibri"/>
                <w:color w:val="000000"/>
                <w:sz w:val="22"/>
              </w:rPr>
              <w:t>29</w:t>
            </w:r>
          </w:p>
        </w:tc>
        <w:tc>
          <w:tcPr>
            <w:tcW w:w="1156" w:type="dxa"/>
            <w:tcBorders>
              <w:left w:val="double" w:sz="4" w:space="0" w:color="auto"/>
            </w:tcBorders>
          </w:tcPr>
          <w:p w14:paraId="5C9DECB7" w14:textId="3A83F777" w:rsidR="00716C5A" w:rsidRPr="00033719" w:rsidRDefault="00716C5A" w:rsidP="00716C5A">
            <w:pPr>
              <w:jc w:val="center"/>
              <w:rPr>
                <w:rFonts w:ascii="Calibri" w:hAnsi="Calibri" w:cs="Calibri"/>
                <w:b/>
                <w:bCs/>
                <w:color w:val="000000"/>
              </w:rPr>
            </w:pPr>
          </w:p>
        </w:tc>
        <w:tc>
          <w:tcPr>
            <w:tcW w:w="791" w:type="dxa"/>
          </w:tcPr>
          <w:p w14:paraId="318F0EFC" w14:textId="61C724E1" w:rsidR="00716C5A" w:rsidRPr="00033719" w:rsidRDefault="00716C5A" w:rsidP="00716C5A">
            <w:pPr>
              <w:jc w:val="center"/>
              <w:rPr>
                <w:rFonts w:ascii="Calibri" w:hAnsi="Calibri" w:cs="Calibri"/>
                <w:b/>
                <w:bCs/>
                <w:color w:val="000000"/>
              </w:rPr>
            </w:pPr>
          </w:p>
        </w:tc>
      </w:tr>
      <w:tr w:rsidR="00852861" w:rsidRPr="00033719" w14:paraId="6940B343" w14:textId="77777777" w:rsidTr="00852861">
        <w:trPr>
          <w:trHeight w:val="182"/>
        </w:trPr>
        <w:tc>
          <w:tcPr>
            <w:tcW w:w="2335" w:type="dxa"/>
            <w:tcBorders>
              <w:right w:val="double" w:sz="4" w:space="0" w:color="auto"/>
            </w:tcBorders>
            <w:noWrap/>
            <w:vAlign w:val="bottom"/>
            <w:hideMark/>
          </w:tcPr>
          <w:p w14:paraId="757DD0C7" w14:textId="37556B65" w:rsidR="00716C5A" w:rsidRPr="00033719" w:rsidRDefault="00716C5A" w:rsidP="00716C5A">
            <w:pPr>
              <w:rPr>
                <w:rFonts w:eastAsia="Times New Roman" w:cs="Times New Roman"/>
                <w:color w:val="000000"/>
                <w:sz w:val="20"/>
                <w:szCs w:val="20"/>
              </w:rPr>
            </w:pPr>
            <w:proofErr w:type="spellStart"/>
            <w:r>
              <w:rPr>
                <w:rFonts w:ascii="Calibri" w:hAnsi="Calibri" w:cs="Calibri"/>
                <w:color w:val="000000"/>
              </w:rPr>
              <w:t>WorldClim</w:t>
            </w:r>
            <w:proofErr w:type="spellEnd"/>
            <w:r>
              <w:rPr>
                <w:rFonts w:ascii="Calibri" w:hAnsi="Calibri" w:cs="Calibri"/>
                <w:color w:val="000000"/>
              </w:rPr>
              <w:t xml:space="preserve"> 2.1</w:t>
            </w:r>
          </w:p>
        </w:tc>
        <w:tc>
          <w:tcPr>
            <w:tcW w:w="1215" w:type="dxa"/>
            <w:tcBorders>
              <w:left w:val="double" w:sz="4" w:space="0" w:color="auto"/>
            </w:tcBorders>
            <w:noWrap/>
            <w:vAlign w:val="bottom"/>
            <w:hideMark/>
          </w:tcPr>
          <w:p w14:paraId="76BF4977" w14:textId="5C381E71"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0.64</w:t>
            </w:r>
          </w:p>
        </w:tc>
        <w:tc>
          <w:tcPr>
            <w:tcW w:w="791" w:type="dxa"/>
            <w:noWrap/>
            <w:vAlign w:val="bottom"/>
            <w:hideMark/>
          </w:tcPr>
          <w:p w14:paraId="23725F15" w14:textId="1B057A0F"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400</w:t>
            </w:r>
          </w:p>
        </w:tc>
        <w:tc>
          <w:tcPr>
            <w:tcW w:w="703" w:type="dxa"/>
            <w:noWrap/>
            <w:vAlign w:val="bottom"/>
            <w:hideMark/>
          </w:tcPr>
          <w:p w14:paraId="75B65E0D" w14:textId="73DCDC3E"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-15</w:t>
            </w:r>
          </w:p>
        </w:tc>
        <w:tc>
          <w:tcPr>
            <w:tcW w:w="681" w:type="dxa"/>
            <w:tcBorders>
              <w:right w:val="double" w:sz="4" w:space="0" w:color="auto"/>
            </w:tcBorders>
            <w:noWrap/>
            <w:vAlign w:val="bottom"/>
            <w:hideMark/>
          </w:tcPr>
          <w:p w14:paraId="7043061E" w14:textId="6D1503AD"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329</w:t>
            </w:r>
          </w:p>
        </w:tc>
        <w:tc>
          <w:tcPr>
            <w:tcW w:w="1200" w:type="dxa"/>
            <w:tcBorders>
              <w:left w:val="double" w:sz="4" w:space="0" w:color="auto"/>
            </w:tcBorders>
            <w:noWrap/>
            <w:vAlign w:val="bottom"/>
            <w:hideMark/>
          </w:tcPr>
          <w:p w14:paraId="564E8E3B" w14:textId="12D8DB76"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0.46</w:t>
            </w:r>
          </w:p>
        </w:tc>
        <w:tc>
          <w:tcPr>
            <w:tcW w:w="747" w:type="dxa"/>
            <w:noWrap/>
            <w:vAlign w:val="bottom"/>
            <w:hideMark/>
          </w:tcPr>
          <w:p w14:paraId="1EB3457A" w14:textId="41BF78DC"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119</w:t>
            </w:r>
          </w:p>
        </w:tc>
        <w:tc>
          <w:tcPr>
            <w:tcW w:w="703" w:type="dxa"/>
            <w:noWrap/>
            <w:vAlign w:val="bottom"/>
            <w:hideMark/>
          </w:tcPr>
          <w:p w14:paraId="5E7D1D34" w14:textId="47BCF24D"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-50</w:t>
            </w:r>
          </w:p>
        </w:tc>
        <w:tc>
          <w:tcPr>
            <w:tcW w:w="681" w:type="dxa"/>
            <w:tcBorders>
              <w:right w:val="double" w:sz="4" w:space="0" w:color="auto"/>
            </w:tcBorders>
            <w:noWrap/>
            <w:vAlign w:val="bottom"/>
            <w:hideMark/>
          </w:tcPr>
          <w:p w14:paraId="00D64377" w14:textId="71145DDD"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83</w:t>
            </w:r>
          </w:p>
        </w:tc>
        <w:tc>
          <w:tcPr>
            <w:tcW w:w="1156" w:type="dxa"/>
            <w:tcBorders>
              <w:left w:val="double" w:sz="4" w:space="0" w:color="auto"/>
            </w:tcBorders>
            <w:vAlign w:val="bottom"/>
          </w:tcPr>
          <w:p w14:paraId="36E6CB1A" w14:textId="59C0118C" w:rsidR="00716C5A" w:rsidRPr="00033719" w:rsidRDefault="00716C5A" w:rsidP="00716C5A">
            <w:pPr>
              <w:jc w:val="center"/>
              <w:rPr>
                <w:rFonts w:ascii="Calibri" w:hAnsi="Calibri" w:cs="Calibri"/>
                <w:color w:val="000000"/>
              </w:rPr>
            </w:pPr>
            <w:r>
              <w:rPr>
                <w:rFonts w:ascii="Calibri" w:hAnsi="Calibri" w:cs="Calibri"/>
                <w:color w:val="000000"/>
                <w:sz w:val="22"/>
              </w:rPr>
              <w:t>0.95</w:t>
            </w:r>
          </w:p>
        </w:tc>
        <w:tc>
          <w:tcPr>
            <w:tcW w:w="791" w:type="dxa"/>
            <w:tcBorders>
              <w:right w:val="double" w:sz="4" w:space="0" w:color="auto"/>
            </w:tcBorders>
            <w:vAlign w:val="bottom"/>
          </w:tcPr>
          <w:p w14:paraId="4F0A77FE" w14:textId="6F32C279" w:rsidR="00716C5A" w:rsidRPr="00033719" w:rsidRDefault="00716C5A" w:rsidP="00716C5A">
            <w:pPr>
              <w:jc w:val="center"/>
              <w:rPr>
                <w:rFonts w:ascii="Calibri" w:hAnsi="Calibri" w:cs="Calibri"/>
                <w:color w:val="000000"/>
              </w:rPr>
            </w:pPr>
            <w:r>
              <w:rPr>
                <w:rFonts w:ascii="Calibri" w:hAnsi="Calibri" w:cs="Calibri"/>
                <w:color w:val="000000"/>
                <w:sz w:val="22"/>
              </w:rPr>
              <w:t>34</w:t>
            </w:r>
          </w:p>
        </w:tc>
        <w:tc>
          <w:tcPr>
            <w:tcW w:w="1156" w:type="dxa"/>
            <w:tcBorders>
              <w:left w:val="double" w:sz="4" w:space="0" w:color="auto"/>
            </w:tcBorders>
          </w:tcPr>
          <w:p w14:paraId="5FAA1E84" w14:textId="77777777" w:rsidR="00716C5A" w:rsidRPr="00033719" w:rsidRDefault="00716C5A" w:rsidP="00716C5A">
            <w:pPr>
              <w:jc w:val="center"/>
              <w:rPr>
                <w:rFonts w:ascii="Calibri" w:hAnsi="Calibri" w:cs="Calibri"/>
                <w:b/>
                <w:bCs/>
                <w:color w:val="000000"/>
              </w:rPr>
            </w:pPr>
          </w:p>
        </w:tc>
        <w:tc>
          <w:tcPr>
            <w:tcW w:w="791" w:type="dxa"/>
          </w:tcPr>
          <w:p w14:paraId="1C61A697" w14:textId="77777777" w:rsidR="00716C5A" w:rsidRPr="00033719" w:rsidRDefault="00716C5A" w:rsidP="00716C5A">
            <w:pPr>
              <w:jc w:val="center"/>
              <w:rPr>
                <w:rFonts w:ascii="Calibri" w:hAnsi="Calibri" w:cs="Calibri"/>
                <w:b/>
                <w:bCs/>
                <w:color w:val="000000"/>
              </w:rPr>
            </w:pPr>
          </w:p>
        </w:tc>
      </w:tr>
      <w:tr w:rsidR="00852861" w:rsidRPr="00033719" w14:paraId="1F2506E7" w14:textId="77777777" w:rsidTr="00852861">
        <w:trPr>
          <w:trHeight w:val="182"/>
        </w:trPr>
        <w:tc>
          <w:tcPr>
            <w:tcW w:w="2335" w:type="dxa"/>
            <w:tcBorders>
              <w:right w:val="double" w:sz="4" w:space="0" w:color="auto"/>
            </w:tcBorders>
            <w:noWrap/>
            <w:vAlign w:val="bottom"/>
            <w:hideMark/>
          </w:tcPr>
          <w:p w14:paraId="722A0B52" w14:textId="37BC0C2E" w:rsidR="00716C5A" w:rsidRPr="00033719" w:rsidRDefault="00716C5A" w:rsidP="00716C5A">
            <w:pPr>
              <w:rPr>
                <w:rFonts w:eastAsia="Times New Roman" w:cs="Times New Roman"/>
                <w:color w:val="000000"/>
                <w:sz w:val="20"/>
                <w:szCs w:val="20"/>
              </w:rPr>
            </w:pPr>
            <w:r>
              <w:rPr>
                <w:rFonts w:ascii="Calibri" w:hAnsi="Calibri" w:cs="Calibri"/>
                <w:color w:val="000000"/>
              </w:rPr>
              <w:t>CHIRPS 2.0</w:t>
            </w:r>
          </w:p>
        </w:tc>
        <w:tc>
          <w:tcPr>
            <w:tcW w:w="1215" w:type="dxa"/>
            <w:tcBorders>
              <w:left w:val="double" w:sz="4" w:space="0" w:color="auto"/>
            </w:tcBorders>
            <w:noWrap/>
            <w:vAlign w:val="bottom"/>
            <w:hideMark/>
          </w:tcPr>
          <w:p w14:paraId="52013DE7" w14:textId="223D1952"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0.88</w:t>
            </w:r>
          </w:p>
        </w:tc>
        <w:tc>
          <w:tcPr>
            <w:tcW w:w="791" w:type="dxa"/>
            <w:noWrap/>
            <w:vAlign w:val="bottom"/>
            <w:hideMark/>
          </w:tcPr>
          <w:p w14:paraId="14B09D2A" w14:textId="4FC44E3E"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276</w:t>
            </w:r>
          </w:p>
        </w:tc>
        <w:tc>
          <w:tcPr>
            <w:tcW w:w="703" w:type="dxa"/>
            <w:noWrap/>
            <w:vAlign w:val="bottom"/>
            <w:hideMark/>
          </w:tcPr>
          <w:p w14:paraId="568A0A5B" w14:textId="7BF8B62B"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101</w:t>
            </w:r>
          </w:p>
        </w:tc>
        <w:tc>
          <w:tcPr>
            <w:tcW w:w="681" w:type="dxa"/>
            <w:tcBorders>
              <w:right w:val="double" w:sz="4" w:space="0" w:color="auto"/>
            </w:tcBorders>
            <w:noWrap/>
            <w:vAlign w:val="bottom"/>
            <w:hideMark/>
          </w:tcPr>
          <w:p w14:paraId="08BC2472" w14:textId="140EB329"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227</w:t>
            </w:r>
          </w:p>
        </w:tc>
        <w:tc>
          <w:tcPr>
            <w:tcW w:w="1200" w:type="dxa"/>
            <w:tcBorders>
              <w:left w:val="double" w:sz="4" w:space="0" w:color="auto"/>
            </w:tcBorders>
            <w:noWrap/>
            <w:vAlign w:val="bottom"/>
            <w:hideMark/>
          </w:tcPr>
          <w:p w14:paraId="34CEE5A8" w14:textId="041AC4DA"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0.82</w:t>
            </w:r>
          </w:p>
        </w:tc>
        <w:tc>
          <w:tcPr>
            <w:tcW w:w="747" w:type="dxa"/>
            <w:noWrap/>
            <w:vAlign w:val="bottom"/>
            <w:hideMark/>
          </w:tcPr>
          <w:p w14:paraId="004D3960" w14:textId="70AC26DE"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80</w:t>
            </w:r>
          </w:p>
        </w:tc>
        <w:tc>
          <w:tcPr>
            <w:tcW w:w="703" w:type="dxa"/>
            <w:noWrap/>
            <w:vAlign w:val="bottom"/>
            <w:hideMark/>
          </w:tcPr>
          <w:p w14:paraId="2D9EB519" w14:textId="3E6693BE"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-21</w:t>
            </w:r>
          </w:p>
        </w:tc>
        <w:tc>
          <w:tcPr>
            <w:tcW w:w="681" w:type="dxa"/>
            <w:tcBorders>
              <w:right w:val="double" w:sz="4" w:space="0" w:color="auto"/>
            </w:tcBorders>
            <w:noWrap/>
            <w:vAlign w:val="bottom"/>
            <w:hideMark/>
          </w:tcPr>
          <w:p w14:paraId="3C9653C7" w14:textId="02F13381" w:rsidR="00716C5A" w:rsidRPr="00816166" w:rsidRDefault="00716C5A" w:rsidP="00716C5A">
            <w:pPr>
              <w:jc w:val="center"/>
              <w:rPr>
                <w:rFonts w:eastAsia="Times New Roman" w:cs="Times New Roman"/>
                <w:b/>
                <w:bCs/>
                <w:color w:val="000000"/>
                <w:sz w:val="20"/>
                <w:szCs w:val="20"/>
              </w:rPr>
            </w:pPr>
            <w:r>
              <w:rPr>
                <w:rFonts w:ascii="Calibri" w:hAnsi="Calibri" w:cs="Calibri"/>
                <w:color w:val="000000"/>
                <w:sz w:val="22"/>
              </w:rPr>
              <w:t>48</w:t>
            </w:r>
          </w:p>
        </w:tc>
        <w:tc>
          <w:tcPr>
            <w:tcW w:w="1156" w:type="dxa"/>
            <w:tcBorders>
              <w:left w:val="double" w:sz="4" w:space="0" w:color="auto"/>
            </w:tcBorders>
            <w:vAlign w:val="bottom"/>
          </w:tcPr>
          <w:p w14:paraId="6E18DD65" w14:textId="18663AF5" w:rsidR="00716C5A" w:rsidRPr="00852861" w:rsidRDefault="00716C5A" w:rsidP="00716C5A">
            <w:pPr>
              <w:jc w:val="center"/>
              <w:rPr>
                <w:rFonts w:ascii="Calibri" w:hAnsi="Calibri" w:cs="Calibri"/>
                <w:b/>
                <w:bCs/>
                <w:color w:val="000000"/>
              </w:rPr>
            </w:pPr>
            <w:r w:rsidRPr="00852861">
              <w:rPr>
                <w:rFonts w:ascii="Calibri" w:hAnsi="Calibri" w:cs="Calibri"/>
                <w:b/>
                <w:bCs/>
                <w:color w:val="000000"/>
                <w:sz w:val="22"/>
              </w:rPr>
              <w:t>0.98</w:t>
            </w:r>
          </w:p>
        </w:tc>
        <w:tc>
          <w:tcPr>
            <w:tcW w:w="791" w:type="dxa"/>
            <w:tcBorders>
              <w:right w:val="double" w:sz="4" w:space="0" w:color="auto"/>
            </w:tcBorders>
            <w:vAlign w:val="bottom"/>
          </w:tcPr>
          <w:p w14:paraId="4AF25F4E" w14:textId="3AFDD42C" w:rsidR="00716C5A" w:rsidRPr="00852861" w:rsidRDefault="00716C5A" w:rsidP="00716C5A">
            <w:pPr>
              <w:jc w:val="center"/>
              <w:rPr>
                <w:rFonts w:ascii="Calibri" w:hAnsi="Calibri" w:cs="Calibri"/>
                <w:b/>
                <w:bCs/>
                <w:color w:val="000000"/>
              </w:rPr>
            </w:pPr>
            <w:r w:rsidRPr="00852861">
              <w:rPr>
                <w:rFonts w:ascii="Calibri" w:hAnsi="Calibri" w:cs="Calibri"/>
                <w:b/>
                <w:bCs/>
                <w:color w:val="000000"/>
                <w:sz w:val="22"/>
              </w:rPr>
              <w:t>23</w:t>
            </w:r>
          </w:p>
        </w:tc>
        <w:tc>
          <w:tcPr>
            <w:tcW w:w="1156" w:type="dxa"/>
            <w:tcBorders>
              <w:left w:val="double" w:sz="4" w:space="0" w:color="auto"/>
            </w:tcBorders>
          </w:tcPr>
          <w:p w14:paraId="4F3F17AA" w14:textId="4D367343" w:rsidR="00716C5A" w:rsidRPr="001B5773" w:rsidRDefault="00716C5A" w:rsidP="00716C5A">
            <w:pPr>
              <w:jc w:val="center"/>
              <w:rPr>
                <w:rFonts w:ascii="Calibri" w:hAnsi="Calibri" w:cs="Calibri"/>
                <w:b/>
                <w:bCs/>
                <w:color w:val="000000"/>
              </w:rPr>
            </w:pPr>
            <w:r w:rsidRPr="001B5773">
              <w:rPr>
                <w:rFonts w:ascii="Calibri" w:hAnsi="Calibri" w:cs="Calibri"/>
                <w:b/>
                <w:bCs/>
                <w:color w:val="000000"/>
              </w:rPr>
              <w:t>0.74</w:t>
            </w:r>
          </w:p>
        </w:tc>
        <w:tc>
          <w:tcPr>
            <w:tcW w:w="791" w:type="dxa"/>
          </w:tcPr>
          <w:p w14:paraId="427BB6EA" w14:textId="10D9E5AF" w:rsidR="00716C5A" w:rsidRPr="001B5773" w:rsidRDefault="00716C5A" w:rsidP="00716C5A">
            <w:pPr>
              <w:jc w:val="center"/>
              <w:rPr>
                <w:rFonts w:ascii="Calibri" w:hAnsi="Calibri" w:cs="Calibri"/>
                <w:b/>
                <w:bCs/>
                <w:color w:val="000000"/>
              </w:rPr>
            </w:pPr>
            <w:r w:rsidRPr="001B5773">
              <w:rPr>
                <w:rFonts w:ascii="Calibri" w:hAnsi="Calibri" w:cs="Calibri"/>
                <w:b/>
                <w:bCs/>
                <w:color w:val="000000"/>
              </w:rPr>
              <w:t>463</w:t>
            </w:r>
          </w:p>
        </w:tc>
      </w:tr>
      <w:tr w:rsidR="00852861" w:rsidRPr="00033719" w14:paraId="15E1C0FA" w14:textId="77777777" w:rsidTr="00852861">
        <w:trPr>
          <w:trHeight w:val="182"/>
        </w:trPr>
        <w:tc>
          <w:tcPr>
            <w:tcW w:w="2335" w:type="dxa"/>
            <w:tcBorders>
              <w:right w:val="double" w:sz="4" w:space="0" w:color="auto"/>
            </w:tcBorders>
            <w:noWrap/>
            <w:vAlign w:val="bottom"/>
            <w:hideMark/>
          </w:tcPr>
          <w:p w14:paraId="6A8681DD" w14:textId="0986D158" w:rsidR="00716C5A" w:rsidRPr="00033719" w:rsidRDefault="00716C5A" w:rsidP="00716C5A">
            <w:pPr>
              <w:rPr>
                <w:rFonts w:eastAsia="Times New Roman" w:cs="Times New Roman"/>
                <w:color w:val="000000"/>
                <w:sz w:val="20"/>
                <w:szCs w:val="20"/>
              </w:rPr>
            </w:pPr>
            <w:r>
              <w:rPr>
                <w:rFonts w:ascii="Calibri" w:hAnsi="Calibri" w:cs="Calibri"/>
                <w:color w:val="000000"/>
              </w:rPr>
              <w:t>CHELSA-W5E5v1.0</w:t>
            </w:r>
          </w:p>
        </w:tc>
        <w:tc>
          <w:tcPr>
            <w:tcW w:w="1215" w:type="dxa"/>
            <w:tcBorders>
              <w:left w:val="double" w:sz="4" w:space="0" w:color="auto"/>
            </w:tcBorders>
            <w:noWrap/>
            <w:vAlign w:val="bottom"/>
            <w:hideMark/>
          </w:tcPr>
          <w:p w14:paraId="4530F318" w14:textId="66EE0C11"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0.35</w:t>
            </w:r>
          </w:p>
        </w:tc>
        <w:tc>
          <w:tcPr>
            <w:tcW w:w="791" w:type="dxa"/>
            <w:noWrap/>
            <w:vAlign w:val="bottom"/>
            <w:hideMark/>
          </w:tcPr>
          <w:p w14:paraId="01EACA92" w14:textId="3D75BAA6"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493</w:t>
            </w:r>
          </w:p>
        </w:tc>
        <w:tc>
          <w:tcPr>
            <w:tcW w:w="703" w:type="dxa"/>
            <w:noWrap/>
            <w:vAlign w:val="bottom"/>
            <w:hideMark/>
          </w:tcPr>
          <w:p w14:paraId="2769F744" w14:textId="04CA861B"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-8</w:t>
            </w:r>
          </w:p>
        </w:tc>
        <w:tc>
          <w:tcPr>
            <w:tcW w:w="681" w:type="dxa"/>
            <w:tcBorders>
              <w:right w:val="double" w:sz="4" w:space="0" w:color="auto"/>
            </w:tcBorders>
            <w:noWrap/>
            <w:vAlign w:val="bottom"/>
            <w:hideMark/>
          </w:tcPr>
          <w:p w14:paraId="273FB656" w14:textId="2F9AAE21"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399</w:t>
            </w:r>
          </w:p>
        </w:tc>
        <w:tc>
          <w:tcPr>
            <w:tcW w:w="1200" w:type="dxa"/>
            <w:tcBorders>
              <w:left w:val="double" w:sz="4" w:space="0" w:color="auto"/>
            </w:tcBorders>
            <w:noWrap/>
            <w:vAlign w:val="bottom"/>
            <w:hideMark/>
          </w:tcPr>
          <w:p w14:paraId="5242C86C" w14:textId="2300DEAB"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0.14</w:t>
            </w:r>
          </w:p>
        </w:tc>
        <w:tc>
          <w:tcPr>
            <w:tcW w:w="747" w:type="dxa"/>
            <w:noWrap/>
            <w:vAlign w:val="bottom"/>
            <w:hideMark/>
          </w:tcPr>
          <w:p w14:paraId="670FC680" w14:textId="6AA86C3C"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123</w:t>
            </w:r>
          </w:p>
        </w:tc>
        <w:tc>
          <w:tcPr>
            <w:tcW w:w="703" w:type="dxa"/>
            <w:noWrap/>
            <w:vAlign w:val="bottom"/>
            <w:hideMark/>
          </w:tcPr>
          <w:p w14:paraId="633F1296" w14:textId="5BDA1029"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-8</w:t>
            </w:r>
          </w:p>
        </w:tc>
        <w:tc>
          <w:tcPr>
            <w:tcW w:w="681" w:type="dxa"/>
            <w:tcBorders>
              <w:right w:val="double" w:sz="4" w:space="0" w:color="auto"/>
            </w:tcBorders>
            <w:noWrap/>
            <w:vAlign w:val="bottom"/>
            <w:hideMark/>
          </w:tcPr>
          <w:p w14:paraId="05B8E886" w14:textId="4E7397D9"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82</w:t>
            </w:r>
          </w:p>
        </w:tc>
        <w:tc>
          <w:tcPr>
            <w:tcW w:w="1156" w:type="dxa"/>
            <w:tcBorders>
              <w:left w:val="double" w:sz="4" w:space="0" w:color="auto"/>
            </w:tcBorders>
            <w:vAlign w:val="bottom"/>
          </w:tcPr>
          <w:p w14:paraId="21BD22F7" w14:textId="363F57EC" w:rsidR="00716C5A" w:rsidRPr="00033719" w:rsidRDefault="00716C5A" w:rsidP="00716C5A">
            <w:pPr>
              <w:jc w:val="center"/>
              <w:rPr>
                <w:rFonts w:ascii="Calibri" w:hAnsi="Calibri" w:cs="Calibri"/>
                <w:color w:val="000000"/>
              </w:rPr>
            </w:pPr>
            <w:r>
              <w:rPr>
                <w:rFonts w:ascii="Calibri" w:hAnsi="Calibri" w:cs="Calibri"/>
                <w:color w:val="000000"/>
                <w:sz w:val="22"/>
              </w:rPr>
              <w:t>0.97</w:t>
            </w:r>
          </w:p>
        </w:tc>
        <w:tc>
          <w:tcPr>
            <w:tcW w:w="791" w:type="dxa"/>
            <w:tcBorders>
              <w:right w:val="double" w:sz="4" w:space="0" w:color="auto"/>
            </w:tcBorders>
            <w:vAlign w:val="bottom"/>
          </w:tcPr>
          <w:p w14:paraId="6FF31FBD" w14:textId="64B66661" w:rsidR="00716C5A" w:rsidRPr="00033719" w:rsidRDefault="00716C5A" w:rsidP="00716C5A">
            <w:pPr>
              <w:jc w:val="center"/>
              <w:rPr>
                <w:rFonts w:ascii="Calibri" w:hAnsi="Calibri" w:cs="Calibri"/>
                <w:color w:val="000000"/>
              </w:rPr>
            </w:pPr>
            <w:r>
              <w:rPr>
                <w:rFonts w:ascii="Calibri" w:hAnsi="Calibri" w:cs="Calibri"/>
                <w:color w:val="000000"/>
                <w:sz w:val="22"/>
              </w:rPr>
              <w:t>42</w:t>
            </w:r>
          </w:p>
        </w:tc>
        <w:tc>
          <w:tcPr>
            <w:tcW w:w="1156" w:type="dxa"/>
            <w:tcBorders>
              <w:left w:val="double" w:sz="4" w:space="0" w:color="auto"/>
            </w:tcBorders>
          </w:tcPr>
          <w:p w14:paraId="5D1596D6" w14:textId="520600A2" w:rsidR="00716C5A" w:rsidRPr="00033719" w:rsidRDefault="00716C5A" w:rsidP="00716C5A">
            <w:pPr>
              <w:jc w:val="center"/>
              <w:rPr>
                <w:rFonts w:ascii="Calibri" w:hAnsi="Calibri" w:cs="Calibri"/>
                <w:color w:val="000000"/>
              </w:rPr>
            </w:pPr>
            <w:r>
              <w:rPr>
                <w:rFonts w:ascii="Calibri" w:hAnsi="Calibri" w:cs="Calibri"/>
                <w:color w:val="000000"/>
              </w:rPr>
              <w:t>0.69</w:t>
            </w:r>
          </w:p>
        </w:tc>
        <w:tc>
          <w:tcPr>
            <w:tcW w:w="791" w:type="dxa"/>
          </w:tcPr>
          <w:p w14:paraId="20486F47" w14:textId="40CE635B" w:rsidR="00716C5A" w:rsidRPr="00033719" w:rsidRDefault="00716C5A" w:rsidP="00716C5A">
            <w:pPr>
              <w:jc w:val="center"/>
              <w:rPr>
                <w:rFonts w:ascii="Calibri" w:hAnsi="Calibri" w:cs="Calibri"/>
                <w:color w:val="000000"/>
              </w:rPr>
            </w:pPr>
            <w:r>
              <w:rPr>
                <w:rFonts w:ascii="Calibri" w:hAnsi="Calibri" w:cs="Calibri"/>
                <w:color w:val="000000"/>
              </w:rPr>
              <w:t>657</w:t>
            </w:r>
          </w:p>
        </w:tc>
      </w:tr>
      <w:tr w:rsidR="00852861" w:rsidRPr="00033719" w14:paraId="3003E621" w14:textId="77777777" w:rsidTr="00852861">
        <w:trPr>
          <w:trHeight w:val="182"/>
        </w:trPr>
        <w:tc>
          <w:tcPr>
            <w:tcW w:w="2335" w:type="dxa"/>
            <w:tcBorders>
              <w:right w:val="double" w:sz="4" w:space="0" w:color="auto"/>
            </w:tcBorders>
            <w:noWrap/>
            <w:vAlign w:val="bottom"/>
            <w:hideMark/>
          </w:tcPr>
          <w:p w14:paraId="10B4E38E" w14:textId="12AD6AB8" w:rsidR="00716C5A" w:rsidRPr="00033719" w:rsidRDefault="00716C5A" w:rsidP="00716C5A">
            <w:pPr>
              <w:rPr>
                <w:rFonts w:eastAsia="Times New Roman" w:cs="Times New Roman"/>
                <w:color w:val="000000"/>
                <w:sz w:val="20"/>
                <w:szCs w:val="20"/>
              </w:rPr>
            </w:pPr>
            <w:proofErr w:type="spellStart"/>
            <w:r w:rsidRPr="00033719">
              <w:rPr>
                <w:rFonts w:cs="Times New Roman"/>
              </w:rPr>
              <w:t>T</w:t>
            </w:r>
            <w:r>
              <w:rPr>
                <w:rFonts w:cs="Times New Roman"/>
              </w:rPr>
              <w:t>erraClimate</w:t>
            </w:r>
            <w:proofErr w:type="spellEnd"/>
          </w:p>
        </w:tc>
        <w:tc>
          <w:tcPr>
            <w:tcW w:w="1215" w:type="dxa"/>
            <w:tcBorders>
              <w:left w:val="double" w:sz="4" w:space="0" w:color="auto"/>
            </w:tcBorders>
            <w:noWrap/>
            <w:vAlign w:val="bottom"/>
            <w:hideMark/>
          </w:tcPr>
          <w:p w14:paraId="068A82ED" w14:textId="7A7A0A81"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0.78</w:t>
            </w:r>
          </w:p>
        </w:tc>
        <w:tc>
          <w:tcPr>
            <w:tcW w:w="791" w:type="dxa"/>
            <w:noWrap/>
            <w:vAlign w:val="bottom"/>
            <w:hideMark/>
          </w:tcPr>
          <w:p w14:paraId="0ACD6464" w14:textId="77F42322"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406</w:t>
            </w:r>
          </w:p>
        </w:tc>
        <w:tc>
          <w:tcPr>
            <w:tcW w:w="703" w:type="dxa"/>
            <w:noWrap/>
            <w:vAlign w:val="bottom"/>
            <w:hideMark/>
          </w:tcPr>
          <w:p w14:paraId="0490FCD7" w14:textId="2A74E4C7"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-44</w:t>
            </w:r>
          </w:p>
        </w:tc>
        <w:tc>
          <w:tcPr>
            <w:tcW w:w="681" w:type="dxa"/>
            <w:tcBorders>
              <w:right w:val="double" w:sz="4" w:space="0" w:color="auto"/>
            </w:tcBorders>
            <w:noWrap/>
            <w:vAlign w:val="bottom"/>
            <w:hideMark/>
          </w:tcPr>
          <w:p w14:paraId="49407389" w14:textId="0D4C68FE"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339</w:t>
            </w:r>
          </w:p>
        </w:tc>
        <w:tc>
          <w:tcPr>
            <w:tcW w:w="1200" w:type="dxa"/>
            <w:tcBorders>
              <w:left w:val="double" w:sz="4" w:space="0" w:color="auto"/>
            </w:tcBorders>
            <w:noWrap/>
            <w:vAlign w:val="bottom"/>
            <w:hideMark/>
          </w:tcPr>
          <w:p w14:paraId="489D27C9" w14:textId="5008BF30"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0.84</w:t>
            </w:r>
          </w:p>
        </w:tc>
        <w:tc>
          <w:tcPr>
            <w:tcW w:w="747" w:type="dxa"/>
            <w:noWrap/>
            <w:vAlign w:val="bottom"/>
            <w:hideMark/>
          </w:tcPr>
          <w:p w14:paraId="500C1BC4" w14:textId="3A1B91DC"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110</w:t>
            </w:r>
          </w:p>
        </w:tc>
        <w:tc>
          <w:tcPr>
            <w:tcW w:w="703" w:type="dxa"/>
            <w:noWrap/>
            <w:vAlign w:val="bottom"/>
            <w:hideMark/>
          </w:tcPr>
          <w:p w14:paraId="7B920E8F" w14:textId="6EE8E322"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-63</w:t>
            </w:r>
          </w:p>
        </w:tc>
        <w:tc>
          <w:tcPr>
            <w:tcW w:w="681" w:type="dxa"/>
            <w:tcBorders>
              <w:right w:val="double" w:sz="4" w:space="0" w:color="auto"/>
            </w:tcBorders>
            <w:noWrap/>
            <w:vAlign w:val="bottom"/>
            <w:hideMark/>
          </w:tcPr>
          <w:p w14:paraId="2D45746B" w14:textId="7E96F048"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73</w:t>
            </w:r>
          </w:p>
        </w:tc>
        <w:tc>
          <w:tcPr>
            <w:tcW w:w="1156" w:type="dxa"/>
            <w:tcBorders>
              <w:left w:val="double" w:sz="4" w:space="0" w:color="auto"/>
            </w:tcBorders>
            <w:vAlign w:val="bottom"/>
          </w:tcPr>
          <w:p w14:paraId="5C8FF912" w14:textId="5D07A91D" w:rsidR="00716C5A" w:rsidRPr="00033719" w:rsidRDefault="00716C5A" w:rsidP="00716C5A">
            <w:pPr>
              <w:jc w:val="center"/>
              <w:rPr>
                <w:rFonts w:ascii="Calibri" w:hAnsi="Calibri" w:cs="Calibri"/>
                <w:color w:val="000000"/>
              </w:rPr>
            </w:pPr>
            <w:r>
              <w:rPr>
                <w:rFonts w:ascii="Calibri" w:hAnsi="Calibri" w:cs="Calibri"/>
                <w:color w:val="000000"/>
                <w:sz w:val="22"/>
              </w:rPr>
              <w:t>0.93</w:t>
            </w:r>
          </w:p>
        </w:tc>
        <w:tc>
          <w:tcPr>
            <w:tcW w:w="791" w:type="dxa"/>
            <w:tcBorders>
              <w:right w:val="double" w:sz="4" w:space="0" w:color="auto"/>
            </w:tcBorders>
            <w:vAlign w:val="bottom"/>
          </w:tcPr>
          <w:p w14:paraId="1A531D54" w14:textId="4B8B81A3" w:rsidR="00716C5A" w:rsidRPr="00033719" w:rsidRDefault="00716C5A" w:rsidP="00716C5A">
            <w:pPr>
              <w:jc w:val="center"/>
              <w:rPr>
                <w:rFonts w:ascii="Calibri" w:hAnsi="Calibri" w:cs="Calibri"/>
                <w:color w:val="000000"/>
              </w:rPr>
            </w:pPr>
            <w:r>
              <w:rPr>
                <w:rFonts w:ascii="Calibri" w:hAnsi="Calibri" w:cs="Calibri"/>
                <w:color w:val="000000"/>
                <w:sz w:val="22"/>
              </w:rPr>
              <w:t>33</w:t>
            </w:r>
          </w:p>
        </w:tc>
        <w:tc>
          <w:tcPr>
            <w:tcW w:w="1156" w:type="dxa"/>
            <w:tcBorders>
              <w:left w:val="double" w:sz="4" w:space="0" w:color="auto"/>
            </w:tcBorders>
          </w:tcPr>
          <w:p w14:paraId="0198E7AD" w14:textId="5FA4C9C6" w:rsidR="00716C5A" w:rsidRPr="00033719" w:rsidRDefault="00716C5A" w:rsidP="00716C5A">
            <w:pPr>
              <w:jc w:val="center"/>
              <w:rPr>
                <w:rFonts w:ascii="Calibri" w:hAnsi="Calibri" w:cs="Calibri"/>
                <w:color w:val="000000"/>
              </w:rPr>
            </w:pPr>
            <w:r>
              <w:rPr>
                <w:rFonts w:ascii="Calibri" w:hAnsi="Calibri" w:cs="Calibri"/>
                <w:color w:val="000000"/>
              </w:rPr>
              <w:t>0.2</w:t>
            </w:r>
            <w:r w:rsidR="008E6674">
              <w:rPr>
                <w:rFonts w:ascii="Calibri" w:hAnsi="Calibri" w:cs="Calibri"/>
                <w:color w:val="000000"/>
              </w:rPr>
              <w:t>7</w:t>
            </w:r>
          </w:p>
        </w:tc>
        <w:tc>
          <w:tcPr>
            <w:tcW w:w="791" w:type="dxa"/>
          </w:tcPr>
          <w:p w14:paraId="61FC8840" w14:textId="75EEEF54" w:rsidR="00716C5A" w:rsidRPr="00033719" w:rsidRDefault="00716C5A" w:rsidP="00716C5A">
            <w:pPr>
              <w:jc w:val="center"/>
              <w:rPr>
                <w:rFonts w:ascii="Calibri" w:hAnsi="Calibri" w:cs="Calibri"/>
                <w:color w:val="000000"/>
              </w:rPr>
            </w:pPr>
            <w:r>
              <w:rPr>
                <w:rFonts w:ascii="Calibri" w:hAnsi="Calibri" w:cs="Calibri"/>
                <w:color w:val="000000"/>
              </w:rPr>
              <w:t>6</w:t>
            </w:r>
            <w:r w:rsidR="008E6674">
              <w:rPr>
                <w:rFonts w:ascii="Calibri" w:hAnsi="Calibri" w:cs="Calibri"/>
                <w:color w:val="000000"/>
              </w:rPr>
              <w:t>48</w:t>
            </w:r>
          </w:p>
        </w:tc>
      </w:tr>
      <w:tr w:rsidR="00852861" w:rsidRPr="00033719" w14:paraId="32EC7EB7" w14:textId="77777777" w:rsidTr="00852861">
        <w:trPr>
          <w:trHeight w:val="182"/>
        </w:trPr>
        <w:tc>
          <w:tcPr>
            <w:tcW w:w="2335" w:type="dxa"/>
            <w:tcBorders>
              <w:right w:val="double" w:sz="4" w:space="0" w:color="auto"/>
            </w:tcBorders>
            <w:noWrap/>
            <w:vAlign w:val="bottom"/>
            <w:hideMark/>
          </w:tcPr>
          <w:p w14:paraId="20A04DFE" w14:textId="7565D3FE" w:rsidR="00716C5A" w:rsidRPr="00033719" w:rsidRDefault="00716C5A" w:rsidP="00716C5A">
            <w:pPr>
              <w:rPr>
                <w:rFonts w:eastAsia="Times New Roman" w:cs="Times New Roman"/>
                <w:color w:val="000000"/>
                <w:sz w:val="20"/>
                <w:szCs w:val="20"/>
              </w:rPr>
            </w:pPr>
            <w:r>
              <w:rPr>
                <w:rFonts w:ascii="Calibri" w:hAnsi="Calibri" w:cs="Calibri"/>
                <w:color w:val="000000"/>
              </w:rPr>
              <w:t>PBCOR CHELSA 1.2</w:t>
            </w:r>
          </w:p>
        </w:tc>
        <w:tc>
          <w:tcPr>
            <w:tcW w:w="1215" w:type="dxa"/>
            <w:tcBorders>
              <w:left w:val="double" w:sz="4" w:space="0" w:color="auto"/>
            </w:tcBorders>
            <w:noWrap/>
            <w:vAlign w:val="bottom"/>
            <w:hideMark/>
          </w:tcPr>
          <w:p w14:paraId="40DCC01F" w14:textId="780FCDE2"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0.75</w:t>
            </w:r>
          </w:p>
        </w:tc>
        <w:tc>
          <w:tcPr>
            <w:tcW w:w="791" w:type="dxa"/>
            <w:noWrap/>
            <w:vAlign w:val="bottom"/>
            <w:hideMark/>
          </w:tcPr>
          <w:p w14:paraId="6FC33D99" w14:textId="513EA3CF"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372</w:t>
            </w:r>
          </w:p>
        </w:tc>
        <w:tc>
          <w:tcPr>
            <w:tcW w:w="703" w:type="dxa"/>
            <w:noWrap/>
            <w:vAlign w:val="bottom"/>
            <w:hideMark/>
          </w:tcPr>
          <w:p w14:paraId="301F1CB4" w14:textId="2135FF79"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110</w:t>
            </w:r>
          </w:p>
        </w:tc>
        <w:tc>
          <w:tcPr>
            <w:tcW w:w="681" w:type="dxa"/>
            <w:tcBorders>
              <w:right w:val="double" w:sz="4" w:space="0" w:color="auto"/>
            </w:tcBorders>
            <w:noWrap/>
            <w:vAlign w:val="bottom"/>
            <w:hideMark/>
          </w:tcPr>
          <w:p w14:paraId="349D04A0" w14:textId="3CFE3052"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303</w:t>
            </w:r>
          </w:p>
        </w:tc>
        <w:tc>
          <w:tcPr>
            <w:tcW w:w="1200" w:type="dxa"/>
            <w:tcBorders>
              <w:left w:val="double" w:sz="4" w:space="0" w:color="auto"/>
            </w:tcBorders>
            <w:noWrap/>
            <w:vAlign w:val="bottom"/>
            <w:hideMark/>
          </w:tcPr>
          <w:p w14:paraId="06C742CC" w14:textId="5EA12AD7"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0.60</w:t>
            </w:r>
          </w:p>
        </w:tc>
        <w:tc>
          <w:tcPr>
            <w:tcW w:w="747" w:type="dxa"/>
            <w:noWrap/>
            <w:vAlign w:val="bottom"/>
            <w:hideMark/>
          </w:tcPr>
          <w:p w14:paraId="255A4954" w14:textId="4B00ECCF"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106</w:t>
            </w:r>
          </w:p>
        </w:tc>
        <w:tc>
          <w:tcPr>
            <w:tcW w:w="703" w:type="dxa"/>
            <w:noWrap/>
            <w:vAlign w:val="bottom"/>
            <w:hideMark/>
          </w:tcPr>
          <w:p w14:paraId="13BBDE5B" w14:textId="22612811"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-32</w:t>
            </w:r>
          </w:p>
        </w:tc>
        <w:tc>
          <w:tcPr>
            <w:tcW w:w="681" w:type="dxa"/>
            <w:tcBorders>
              <w:right w:val="double" w:sz="4" w:space="0" w:color="auto"/>
            </w:tcBorders>
            <w:noWrap/>
            <w:vAlign w:val="bottom"/>
            <w:hideMark/>
          </w:tcPr>
          <w:p w14:paraId="294DFD6F" w14:textId="465E065F"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64</w:t>
            </w:r>
          </w:p>
        </w:tc>
        <w:tc>
          <w:tcPr>
            <w:tcW w:w="1156" w:type="dxa"/>
            <w:tcBorders>
              <w:left w:val="double" w:sz="4" w:space="0" w:color="auto"/>
            </w:tcBorders>
            <w:vAlign w:val="bottom"/>
          </w:tcPr>
          <w:p w14:paraId="300063E4" w14:textId="0D116876" w:rsidR="00716C5A" w:rsidRPr="00033719" w:rsidRDefault="00716C5A" w:rsidP="00716C5A">
            <w:pPr>
              <w:jc w:val="center"/>
              <w:rPr>
                <w:rFonts w:ascii="Calibri" w:hAnsi="Calibri" w:cs="Calibri"/>
                <w:color w:val="000000"/>
              </w:rPr>
            </w:pPr>
            <w:r>
              <w:rPr>
                <w:rFonts w:ascii="Calibri" w:hAnsi="Calibri" w:cs="Calibri"/>
                <w:color w:val="000000"/>
                <w:sz w:val="22"/>
              </w:rPr>
              <w:t>0.97</w:t>
            </w:r>
          </w:p>
        </w:tc>
        <w:tc>
          <w:tcPr>
            <w:tcW w:w="791" w:type="dxa"/>
            <w:tcBorders>
              <w:right w:val="double" w:sz="4" w:space="0" w:color="auto"/>
            </w:tcBorders>
            <w:vAlign w:val="bottom"/>
          </w:tcPr>
          <w:p w14:paraId="1A04F021" w14:textId="2C6460AB" w:rsidR="00716C5A" w:rsidRPr="00033719" w:rsidRDefault="00716C5A" w:rsidP="00716C5A">
            <w:pPr>
              <w:jc w:val="center"/>
              <w:rPr>
                <w:rFonts w:ascii="Calibri" w:hAnsi="Calibri" w:cs="Calibri"/>
                <w:color w:val="000000"/>
              </w:rPr>
            </w:pPr>
            <w:r>
              <w:rPr>
                <w:rFonts w:ascii="Calibri" w:hAnsi="Calibri" w:cs="Calibri"/>
                <w:color w:val="000000"/>
                <w:sz w:val="22"/>
              </w:rPr>
              <w:t>28</w:t>
            </w:r>
          </w:p>
        </w:tc>
        <w:tc>
          <w:tcPr>
            <w:tcW w:w="1156" w:type="dxa"/>
            <w:tcBorders>
              <w:left w:val="double" w:sz="4" w:space="0" w:color="auto"/>
            </w:tcBorders>
          </w:tcPr>
          <w:p w14:paraId="4A7CF4B5" w14:textId="77777777" w:rsidR="00716C5A" w:rsidRPr="00033719" w:rsidRDefault="00716C5A" w:rsidP="00716C5A">
            <w:pPr>
              <w:jc w:val="center"/>
              <w:rPr>
                <w:rFonts w:ascii="Calibri" w:hAnsi="Calibri" w:cs="Calibri"/>
                <w:color w:val="000000"/>
              </w:rPr>
            </w:pPr>
          </w:p>
        </w:tc>
        <w:tc>
          <w:tcPr>
            <w:tcW w:w="791" w:type="dxa"/>
          </w:tcPr>
          <w:p w14:paraId="36C4B1F9" w14:textId="77777777" w:rsidR="00716C5A" w:rsidRPr="00033719" w:rsidRDefault="00716C5A" w:rsidP="00716C5A">
            <w:pPr>
              <w:jc w:val="center"/>
              <w:rPr>
                <w:rFonts w:ascii="Calibri" w:hAnsi="Calibri" w:cs="Calibri"/>
                <w:color w:val="000000"/>
              </w:rPr>
            </w:pPr>
          </w:p>
        </w:tc>
      </w:tr>
      <w:tr w:rsidR="00852861" w:rsidRPr="00033719" w14:paraId="40767B84" w14:textId="77777777" w:rsidTr="00852861">
        <w:trPr>
          <w:trHeight w:val="182"/>
        </w:trPr>
        <w:tc>
          <w:tcPr>
            <w:tcW w:w="2335" w:type="dxa"/>
            <w:tcBorders>
              <w:right w:val="double" w:sz="4" w:space="0" w:color="auto"/>
            </w:tcBorders>
            <w:noWrap/>
            <w:vAlign w:val="bottom"/>
            <w:hideMark/>
          </w:tcPr>
          <w:p w14:paraId="35C6037B" w14:textId="0DD0F899" w:rsidR="00716C5A" w:rsidRPr="00033719" w:rsidRDefault="00716C5A" w:rsidP="00716C5A">
            <w:pPr>
              <w:rPr>
                <w:rFonts w:eastAsia="Times New Roman" w:cs="Times New Roman"/>
                <w:color w:val="000000"/>
                <w:sz w:val="20"/>
                <w:szCs w:val="20"/>
              </w:rPr>
            </w:pPr>
            <w:r>
              <w:rPr>
                <w:rFonts w:ascii="Calibri" w:hAnsi="Calibri" w:cs="Calibri"/>
                <w:color w:val="000000"/>
              </w:rPr>
              <w:t xml:space="preserve">PBCOR </w:t>
            </w:r>
            <w:proofErr w:type="spellStart"/>
            <w:r>
              <w:rPr>
                <w:rFonts w:ascii="Calibri" w:hAnsi="Calibri" w:cs="Calibri"/>
                <w:color w:val="000000"/>
              </w:rPr>
              <w:t>CHPclim</w:t>
            </w:r>
            <w:proofErr w:type="spellEnd"/>
          </w:p>
        </w:tc>
        <w:tc>
          <w:tcPr>
            <w:tcW w:w="1215" w:type="dxa"/>
            <w:tcBorders>
              <w:left w:val="double" w:sz="4" w:space="0" w:color="auto"/>
            </w:tcBorders>
            <w:noWrap/>
            <w:vAlign w:val="bottom"/>
            <w:hideMark/>
          </w:tcPr>
          <w:p w14:paraId="088046BA" w14:textId="0B7C592A"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0.77</w:t>
            </w:r>
          </w:p>
        </w:tc>
        <w:tc>
          <w:tcPr>
            <w:tcW w:w="791" w:type="dxa"/>
            <w:noWrap/>
            <w:vAlign w:val="bottom"/>
            <w:hideMark/>
          </w:tcPr>
          <w:p w14:paraId="3C25F429" w14:textId="7C0EA57C"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548</w:t>
            </w:r>
          </w:p>
        </w:tc>
        <w:tc>
          <w:tcPr>
            <w:tcW w:w="703" w:type="dxa"/>
            <w:noWrap/>
            <w:vAlign w:val="bottom"/>
            <w:hideMark/>
          </w:tcPr>
          <w:p w14:paraId="17149147" w14:textId="74A57D88"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418</w:t>
            </w:r>
          </w:p>
        </w:tc>
        <w:tc>
          <w:tcPr>
            <w:tcW w:w="681" w:type="dxa"/>
            <w:tcBorders>
              <w:right w:val="double" w:sz="4" w:space="0" w:color="auto"/>
            </w:tcBorders>
            <w:noWrap/>
            <w:vAlign w:val="bottom"/>
            <w:hideMark/>
          </w:tcPr>
          <w:p w14:paraId="0B16161B" w14:textId="71EDE850"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466</w:t>
            </w:r>
          </w:p>
        </w:tc>
        <w:tc>
          <w:tcPr>
            <w:tcW w:w="1200" w:type="dxa"/>
            <w:tcBorders>
              <w:left w:val="double" w:sz="4" w:space="0" w:color="auto"/>
            </w:tcBorders>
            <w:noWrap/>
            <w:vAlign w:val="bottom"/>
            <w:hideMark/>
          </w:tcPr>
          <w:p w14:paraId="695ABDF5" w14:textId="1D08C749"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0.81</w:t>
            </w:r>
          </w:p>
        </w:tc>
        <w:tc>
          <w:tcPr>
            <w:tcW w:w="747" w:type="dxa"/>
            <w:noWrap/>
            <w:vAlign w:val="bottom"/>
            <w:hideMark/>
          </w:tcPr>
          <w:p w14:paraId="59364A07" w14:textId="3531F9A7" w:rsidR="00716C5A" w:rsidRPr="00033719" w:rsidRDefault="00716C5A" w:rsidP="00716C5A">
            <w:pPr>
              <w:jc w:val="center"/>
              <w:rPr>
                <w:rFonts w:eastAsia="Times New Roman" w:cs="Times New Roman"/>
                <w:b/>
                <w:bCs/>
                <w:color w:val="000000"/>
                <w:sz w:val="20"/>
                <w:szCs w:val="20"/>
              </w:rPr>
            </w:pPr>
            <w:r>
              <w:rPr>
                <w:rFonts w:ascii="Calibri" w:hAnsi="Calibri" w:cs="Calibri"/>
                <w:color w:val="000000"/>
                <w:sz w:val="22"/>
              </w:rPr>
              <w:t>87</w:t>
            </w:r>
          </w:p>
        </w:tc>
        <w:tc>
          <w:tcPr>
            <w:tcW w:w="703" w:type="dxa"/>
            <w:noWrap/>
            <w:vAlign w:val="bottom"/>
            <w:hideMark/>
          </w:tcPr>
          <w:p w14:paraId="12C2C936" w14:textId="07EC25A0" w:rsidR="00716C5A" w:rsidRPr="00033719" w:rsidRDefault="00716C5A" w:rsidP="00716C5A">
            <w:pPr>
              <w:jc w:val="center"/>
              <w:rPr>
                <w:rFonts w:eastAsia="Times New Roman" w:cs="Times New Roman"/>
                <w:color w:val="000000"/>
                <w:sz w:val="20"/>
                <w:szCs w:val="20"/>
              </w:rPr>
            </w:pPr>
            <w:r>
              <w:rPr>
                <w:rFonts w:ascii="Calibri" w:hAnsi="Calibri" w:cs="Calibri"/>
                <w:color w:val="000000"/>
                <w:sz w:val="22"/>
              </w:rPr>
              <w:t>-32</w:t>
            </w:r>
          </w:p>
        </w:tc>
        <w:tc>
          <w:tcPr>
            <w:tcW w:w="681" w:type="dxa"/>
            <w:tcBorders>
              <w:right w:val="double" w:sz="4" w:space="0" w:color="auto"/>
            </w:tcBorders>
            <w:noWrap/>
            <w:vAlign w:val="bottom"/>
            <w:hideMark/>
          </w:tcPr>
          <w:p w14:paraId="55ADC7DA" w14:textId="1485841F" w:rsidR="00716C5A" w:rsidRPr="00852861" w:rsidRDefault="00716C5A" w:rsidP="00716C5A">
            <w:pPr>
              <w:jc w:val="center"/>
              <w:rPr>
                <w:rFonts w:eastAsia="Times New Roman" w:cs="Times New Roman"/>
                <w:b/>
                <w:bCs/>
                <w:color w:val="000000"/>
                <w:sz w:val="20"/>
                <w:szCs w:val="20"/>
              </w:rPr>
            </w:pPr>
            <w:r w:rsidRPr="00852861">
              <w:rPr>
                <w:rFonts w:ascii="Calibri" w:hAnsi="Calibri" w:cs="Calibri"/>
                <w:b/>
                <w:bCs/>
                <w:color w:val="000000"/>
                <w:sz w:val="22"/>
              </w:rPr>
              <w:t>53</w:t>
            </w:r>
          </w:p>
        </w:tc>
        <w:tc>
          <w:tcPr>
            <w:tcW w:w="1156" w:type="dxa"/>
            <w:tcBorders>
              <w:left w:val="double" w:sz="4" w:space="0" w:color="auto"/>
            </w:tcBorders>
            <w:vAlign w:val="bottom"/>
          </w:tcPr>
          <w:p w14:paraId="06D8C89F" w14:textId="410DE3DA" w:rsidR="00716C5A" w:rsidRPr="00033719" w:rsidRDefault="00716C5A" w:rsidP="00716C5A">
            <w:pPr>
              <w:jc w:val="center"/>
              <w:rPr>
                <w:rFonts w:ascii="Calibri" w:hAnsi="Calibri" w:cs="Calibri"/>
                <w:color w:val="000000"/>
              </w:rPr>
            </w:pPr>
            <w:r>
              <w:rPr>
                <w:rFonts w:ascii="Calibri" w:hAnsi="Calibri" w:cs="Calibri"/>
                <w:color w:val="000000"/>
                <w:sz w:val="22"/>
              </w:rPr>
              <w:t>0.96</w:t>
            </w:r>
          </w:p>
        </w:tc>
        <w:tc>
          <w:tcPr>
            <w:tcW w:w="791" w:type="dxa"/>
            <w:tcBorders>
              <w:right w:val="double" w:sz="4" w:space="0" w:color="auto"/>
            </w:tcBorders>
            <w:vAlign w:val="bottom"/>
          </w:tcPr>
          <w:p w14:paraId="459527BF" w14:textId="70351B86" w:rsidR="00716C5A" w:rsidRPr="00033719" w:rsidRDefault="00716C5A" w:rsidP="00716C5A">
            <w:pPr>
              <w:jc w:val="center"/>
              <w:rPr>
                <w:rFonts w:ascii="Calibri" w:hAnsi="Calibri" w:cs="Calibri"/>
                <w:color w:val="000000"/>
              </w:rPr>
            </w:pPr>
            <w:r>
              <w:rPr>
                <w:rFonts w:ascii="Calibri" w:hAnsi="Calibri" w:cs="Calibri"/>
                <w:color w:val="000000"/>
                <w:sz w:val="22"/>
              </w:rPr>
              <w:t>36</w:t>
            </w:r>
          </w:p>
        </w:tc>
        <w:tc>
          <w:tcPr>
            <w:tcW w:w="1156" w:type="dxa"/>
            <w:tcBorders>
              <w:left w:val="double" w:sz="4" w:space="0" w:color="auto"/>
            </w:tcBorders>
          </w:tcPr>
          <w:p w14:paraId="062295C5" w14:textId="77777777" w:rsidR="00716C5A" w:rsidRPr="00033719" w:rsidRDefault="00716C5A" w:rsidP="00716C5A">
            <w:pPr>
              <w:jc w:val="center"/>
              <w:rPr>
                <w:rFonts w:ascii="Calibri" w:hAnsi="Calibri" w:cs="Calibri"/>
                <w:color w:val="000000"/>
              </w:rPr>
            </w:pPr>
          </w:p>
        </w:tc>
        <w:tc>
          <w:tcPr>
            <w:tcW w:w="791" w:type="dxa"/>
          </w:tcPr>
          <w:p w14:paraId="77D84FB3" w14:textId="77777777" w:rsidR="00716C5A" w:rsidRPr="00033719" w:rsidRDefault="00716C5A" w:rsidP="00716C5A">
            <w:pPr>
              <w:jc w:val="center"/>
              <w:rPr>
                <w:rFonts w:ascii="Calibri" w:hAnsi="Calibri" w:cs="Calibri"/>
                <w:color w:val="000000"/>
              </w:rPr>
            </w:pPr>
          </w:p>
        </w:tc>
      </w:tr>
      <w:tr w:rsidR="00852861" w:rsidRPr="00033719" w14:paraId="4952B04E" w14:textId="77777777" w:rsidTr="00852861">
        <w:trPr>
          <w:trHeight w:val="182"/>
        </w:trPr>
        <w:tc>
          <w:tcPr>
            <w:tcW w:w="2335" w:type="dxa"/>
            <w:tcBorders>
              <w:right w:val="double" w:sz="4" w:space="0" w:color="auto"/>
            </w:tcBorders>
            <w:noWrap/>
            <w:vAlign w:val="bottom"/>
          </w:tcPr>
          <w:p w14:paraId="1C6D499A" w14:textId="40F989E7" w:rsidR="00716C5A" w:rsidRPr="00033719" w:rsidRDefault="00716C5A" w:rsidP="00716C5A">
            <w:pPr>
              <w:rPr>
                <w:rFonts w:ascii="Calibri" w:hAnsi="Calibri" w:cs="Calibri"/>
                <w:color w:val="000000"/>
              </w:rPr>
            </w:pPr>
            <w:r>
              <w:rPr>
                <w:rFonts w:ascii="Calibri" w:hAnsi="Calibri" w:cs="Calibri"/>
                <w:color w:val="000000"/>
              </w:rPr>
              <w:t xml:space="preserve">PBCOR </w:t>
            </w:r>
            <w:proofErr w:type="spellStart"/>
            <w:r>
              <w:rPr>
                <w:rFonts w:ascii="Calibri" w:hAnsi="Calibri" w:cs="Calibri"/>
                <w:color w:val="000000"/>
              </w:rPr>
              <w:t>WorldClim</w:t>
            </w:r>
            <w:proofErr w:type="spellEnd"/>
            <w:r>
              <w:rPr>
                <w:rFonts w:ascii="Calibri" w:hAnsi="Calibri" w:cs="Calibri"/>
                <w:color w:val="000000"/>
              </w:rPr>
              <w:t xml:space="preserve"> 2.1</w:t>
            </w:r>
          </w:p>
        </w:tc>
        <w:tc>
          <w:tcPr>
            <w:tcW w:w="1215" w:type="dxa"/>
            <w:tcBorders>
              <w:left w:val="double" w:sz="4" w:space="0" w:color="auto"/>
            </w:tcBorders>
            <w:noWrap/>
            <w:vAlign w:val="bottom"/>
          </w:tcPr>
          <w:p w14:paraId="27AD59D6" w14:textId="58C933A7" w:rsidR="00716C5A" w:rsidRPr="00033719" w:rsidRDefault="00716C5A" w:rsidP="00716C5A">
            <w:pPr>
              <w:jc w:val="center"/>
              <w:rPr>
                <w:rFonts w:ascii="Calibri" w:hAnsi="Calibri" w:cs="Calibri"/>
                <w:color w:val="000000"/>
              </w:rPr>
            </w:pPr>
            <w:r>
              <w:rPr>
                <w:rFonts w:ascii="Calibri" w:hAnsi="Calibri" w:cs="Calibri"/>
                <w:color w:val="000000"/>
                <w:sz w:val="22"/>
              </w:rPr>
              <w:t>0.55</w:t>
            </w:r>
          </w:p>
        </w:tc>
        <w:tc>
          <w:tcPr>
            <w:tcW w:w="791" w:type="dxa"/>
            <w:noWrap/>
            <w:vAlign w:val="bottom"/>
          </w:tcPr>
          <w:p w14:paraId="405C25C2" w14:textId="67663981" w:rsidR="00716C5A" w:rsidRPr="00033719" w:rsidRDefault="00716C5A" w:rsidP="00716C5A">
            <w:pPr>
              <w:jc w:val="center"/>
              <w:rPr>
                <w:rFonts w:ascii="Calibri" w:hAnsi="Calibri" w:cs="Calibri"/>
                <w:color w:val="000000"/>
              </w:rPr>
            </w:pPr>
            <w:r>
              <w:rPr>
                <w:rFonts w:ascii="Calibri" w:hAnsi="Calibri" w:cs="Calibri"/>
                <w:color w:val="000000"/>
                <w:sz w:val="22"/>
              </w:rPr>
              <w:t>420</w:t>
            </w:r>
          </w:p>
        </w:tc>
        <w:tc>
          <w:tcPr>
            <w:tcW w:w="703" w:type="dxa"/>
            <w:noWrap/>
            <w:vAlign w:val="bottom"/>
          </w:tcPr>
          <w:p w14:paraId="2A21541A" w14:textId="6F4B70C9" w:rsidR="00716C5A" w:rsidRPr="00033719" w:rsidRDefault="00716C5A" w:rsidP="00716C5A">
            <w:pPr>
              <w:jc w:val="center"/>
              <w:rPr>
                <w:rFonts w:ascii="Calibri" w:hAnsi="Calibri" w:cs="Calibri"/>
                <w:b/>
                <w:bCs/>
                <w:color w:val="000000"/>
              </w:rPr>
            </w:pPr>
            <w:r>
              <w:rPr>
                <w:rFonts w:ascii="Calibri" w:hAnsi="Calibri" w:cs="Calibri"/>
                <w:color w:val="000000"/>
                <w:sz w:val="22"/>
              </w:rPr>
              <w:t>-11</w:t>
            </w:r>
          </w:p>
        </w:tc>
        <w:tc>
          <w:tcPr>
            <w:tcW w:w="681" w:type="dxa"/>
            <w:tcBorders>
              <w:right w:val="double" w:sz="4" w:space="0" w:color="auto"/>
            </w:tcBorders>
            <w:noWrap/>
            <w:vAlign w:val="bottom"/>
          </w:tcPr>
          <w:p w14:paraId="5BA42E01" w14:textId="049DAB86" w:rsidR="00716C5A" w:rsidRPr="00033719" w:rsidRDefault="00716C5A" w:rsidP="00716C5A">
            <w:pPr>
              <w:jc w:val="center"/>
              <w:rPr>
                <w:rFonts w:ascii="Calibri" w:hAnsi="Calibri" w:cs="Calibri"/>
                <w:color w:val="000000"/>
              </w:rPr>
            </w:pPr>
            <w:r>
              <w:rPr>
                <w:rFonts w:ascii="Calibri" w:hAnsi="Calibri" w:cs="Calibri"/>
                <w:color w:val="000000"/>
                <w:sz w:val="22"/>
              </w:rPr>
              <w:t>337</w:t>
            </w:r>
          </w:p>
        </w:tc>
        <w:tc>
          <w:tcPr>
            <w:tcW w:w="1200" w:type="dxa"/>
            <w:tcBorders>
              <w:left w:val="double" w:sz="4" w:space="0" w:color="auto"/>
            </w:tcBorders>
            <w:noWrap/>
            <w:vAlign w:val="bottom"/>
          </w:tcPr>
          <w:p w14:paraId="4485BDEC" w14:textId="2D6A505F" w:rsidR="00716C5A" w:rsidRPr="00033719" w:rsidRDefault="00716C5A" w:rsidP="00716C5A">
            <w:pPr>
              <w:jc w:val="center"/>
              <w:rPr>
                <w:rFonts w:ascii="Calibri" w:hAnsi="Calibri" w:cs="Calibri"/>
                <w:color w:val="000000"/>
              </w:rPr>
            </w:pPr>
            <w:r>
              <w:rPr>
                <w:rFonts w:ascii="Calibri" w:hAnsi="Calibri" w:cs="Calibri"/>
                <w:color w:val="000000"/>
                <w:sz w:val="22"/>
              </w:rPr>
              <w:t>0.32</w:t>
            </w:r>
          </w:p>
        </w:tc>
        <w:tc>
          <w:tcPr>
            <w:tcW w:w="747" w:type="dxa"/>
            <w:noWrap/>
            <w:vAlign w:val="bottom"/>
          </w:tcPr>
          <w:p w14:paraId="59D3CD3E" w14:textId="4AC48A26" w:rsidR="00716C5A" w:rsidRPr="00033719" w:rsidRDefault="00716C5A" w:rsidP="00716C5A">
            <w:pPr>
              <w:jc w:val="center"/>
              <w:rPr>
                <w:rFonts w:ascii="Calibri" w:hAnsi="Calibri" w:cs="Calibri"/>
                <w:color w:val="000000"/>
              </w:rPr>
            </w:pPr>
            <w:r>
              <w:rPr>
                <w:rFonts w:ascii="Calibri" w:hAnsi="Calibri" w:cs="Calibri"/>
                <w:color w:val="000000"/>
                <w:sz w:val="22"/>
              </w:rPr>
              <w:t>130</w:t>
            </w:r>
          </w:p>
        </w:tc>
        <w:tc>
          <w:tcPr>
            <w:tcW w:w="703" w:type="dxa"/>
            <w:noWrap/>
            <w:vAlign w:val="bottom"/>
          </w:tcPr>
          <w:p w14:paraId="2D759A71" w14:textId="75CD6393" w:rsidR="00716C5A" w:rsidRPr="00033719" w:rsidRDefault="00716C5A" w:rsidP="00716C5A">
            <w:pPr>
              <w:jc w:val="center"/>
              <w:rPr>
                <w:rFonts w:ascii="Calibri" w:hAnsi="Calibri" w:cs="Calibri"/>
                <w:color w:val="000000"/>
              </w:rPr>
            </w:pPr>
            <w:r>
              <w:rPr>
                <w:rFonts w:ascii="Calibri" w:hAnsi="Calibri" w:cs="Calibri"/>
                <w:color w:val="000000"/>
                <w:sz w:val="22"/>
              </w:rPr>
              <w:t>-58</w:t>
            </w:r>
          </w:p>
        </w:tc>
        <w:tc>
          <w:tcPr>
            <w:tcW w:w="681" w:type="dxa"/>
            <w:tcBorders>
              <w:right w:val="double" w:sz="4" w:space="0" w:color="auto"/>
            </w:tcBorders>
            <w:noWrap/>
            <w:vAlign w:val="bottom"/>
          </w:tcPr>
          <w:p w14:paraId="13B2AF81" w14:textId="2804C943" w:rsidR="00716C5A" w:rsidRPr="00033719" w:rsidRDefault="00716C5A" w:rsidP="00716C5A">
            <w:pPr>
              <w:jc w:val="center"/>
              <w:rPr>
                <w:rFonts w:ascii="Calibri" w:hAnsi="Calibri" w:cs="Calibri"/>
                <w:color w:val="000000"/>
              </w:rPr>
            </w:pPr>
            <w:r>
              <w:rPr>
                <w:rFonts w:ascii="Calibri" w:hAnsi="Calibri" w:cs="Calibri"/>
                <w:color w:val="000000"/>
                <w:sz w:val="22"/>
              </w:rPr>
              <w:t>93</w:t>
            </w:r>
          </w:p>
        </w:tc>
        <w:tc>
          <w:tcPr>
            <w:tcW w:w="1156" w:type="dxa"/>
            <w:tcBorders>
              <w:left w:val="double" w:sz="4" w:space="0" w:color="auto"/>
            </w:tcBorders>
            <w:vAlign w:val="bottom"/>
          </w:tcPr>
          <w:p w14:paraId="4903A228" w14:textId="4E489AD6" w:rsidR="00716C5A" w:rsidRPr="00033719" w:rsidRDefault="00716C5A" w:rsidP="00716C5A">
            <w:pPr>
              <w:jc w:val="center"/>
              <w:rPr>
                <w:rFonts w:ascii="Calibri" w:hAnsi="Calibri" w:cs="Calibri"/>
                <w:color w:val="000000"/>
              </w:rPr>
            </w:pPr>
            <w:r>
              <w:rPr>
                <w:rFonts w:ascii="Calibri" w:hAnsi="Calibri" w:cs="Calibri"/>
                <w:color w:val="000000"/>
                <w:sz w:val="22"/>
              </w:rPr>
              <w:t>0.96</w:t>
            </w:r>
          </w:p>
        </w:tc>
        <w:tc>
          <w:tcPr>
            <w:tcW w:w="791" w:type="dxa"/>
            <w:tcBorders>
              <w:right w:val="double" w:sz="4" w:space="0" w:color="auto"/>
            </w:tcBorders>
            <w:vAlign w:val="bottom"/>
          </w:tcPr>
          <w:p w14:paraId="2B70BE83" w14:textId="1E11B765" w:rsidR="00716C5A" w:rsidRPr="00033719" w:rsidRDefault="00716C5A" w:rsidP="00716C5A">
            <w:pPr>
              <w:jc w:val="center"/>
              <w:rPr>
                <w:rFonts w:ascii="Calibri" w:hAnsi="Calibri" w:cs="Calibri"/>
                <w:color w:val="000000"/>
              </w:rPr>
            </w:pPr>
            <w:r>
              <w:rPr>
                <w:rFonts w:ascii="Calibri" w:hAnsi="Calibri" w:cs="Calibri"/>
                <w:color w:val="000000"/>
                <w:sz w:val="22"/>
              </w:rPr>
              <w:t>36</w:t>
            </w:r>
          </w:p>
        </w:tc>
        <w:tc>
          <w:tcPr>
            <w:tcW w:w="1156" w:type="dxa"/>
            <w:tcBorders>
              <w:left w:val="double" w:sz="4" w:space="0" w:color="auto"/>
            </w:tcBorders>
          </w:tcPr>
          <w:p w14:paraId="1F49633C" w14:textId="4076DB7A" w:rsidR="00716C5A" w:rsidRPr="00033719" w:rsidRDefault="00716C5A" w:rsidP="00716C5A">
            <w:pPr>
              <w:jc w:val="center"/>
              <w:rPr>
                <w:rFonts w:ascii="Calibri" w:hAnsi="Calibri" w:cs="Calibri"/>
                <w:color w:val="000000"/>
              </w:rPr>
            </w:pPr>
          </w:p>
        </w:tc>
        <w:tc>
          <w:tcPr>
            <w:tcW w:w="791" w:type="dxa"/>
          </w:tcPr>
          <w:p w14:paraId="5D70BEC0" w14:textId="23FE27E7" w:rsidR="00716C5A" w:rsidRPr="00033719" w:rsidRDefault="00716C5A" w:rsidP="00716C5A">
            <w:pPr>
              <w:jc w:val="center"/>
              <w:rPr>
                <w:rFonts w:ascii="Calibri" w:hAnsi="Calibri" w:cs="Calibri"/>
                <w:color w:val="000000"/>
              </w:rPr>
            </w:pPr>
          </w:p>
        </w:tc>
      </w:tr>
    </w:tbl>
    <w:p w14:paraId="0442710A" w14:textId="77777777" w:rsidR="00033719" w:rsidRPr="00033719" w:rsidRDefault="00033719" w:rsidP="00033719">
      <w:pPr>
        <w:rPr>
          <w:rFonts w:asciiTheme="minorHAnsi" w:hAnsiTheme="minorHAnsi"/>
          <w:sz w:val="22"/>
        </w:rPr>
      </w:pPr>
    </w:p>
    <w:p w14:paraId="3F29ACDB" w14:textId="77777777" w:rsidR="00033719" w:rsidRDefault="00033719" w:rsidP="00813B40">
      <w:pPr>
        <w:spacing w:line="480" w:lineRule="auto"/>
        <w:rPr>
          <w:rFonts w:cs="Times New Roman"/>
          <w:b/>
          <w:bCs/>
          <w:szCs w:val="24"/>
          <w:lang w:val="es-PA"/>
        </w:rPr>
      </w:pPr>
    </w:p>
    <w:p w14:paraId="4998ACF3" w14:textId="77777777" w:rsidR="00033719" w:rsidRPr="00033719" w:rsidRDefault="00033719" w:rsidP="00033719">
      <w:pPr>
        <w:rPr>
          <w:rFonts w:asciiTheme="minorHAnsi" w:hAnsiTheme="minorHAnsi"/>
          <w:sz w:val="22"/>
        </w:rPr>
        <w:sectPr w:rsidR="00033719" w:rsidRPr="00033719" w:rsidSect="00903E45">
          <w:pgSz w:w="15840" w:h="12240" w:orient="landscape"/>
          <w:pgMar w:top="1440" w:right="1440" w:bottom="1440" w:left="1440" w:header="720" w:footer="720" w:gutter="0"/>
          <w:lnNumType w:countBy="1" w:restart="continuous"/>
          <w:cols w:space="720"/>
          <w:docGrid w:linePitch="360"/>
        </w:sectPr>
      </w:pPr>
    </w:p>
    <w:p w14:paraId="32826371" w14:textId="77777777" w:rsidR="00332FB1" w:rsidRDefault="00332FB1" w:rsidP="00033719">
      <w:pPr>
        <w:rPr>
          <w:rFonts w:asciiTheme="minorHAnsi" w:hAnsiTheme="minorHAnsi"/>
          <w:sz w:val="22"/>
        </w:rPr>
      </w:pPr>
      <w:r>
        <w:rPr>
          <w:noProof/>
        </w:rPr>
        <w:lastRenderedPageBreak/>
        <w:drawing>
          <wp:inline distT="0" distB="0" distL="0" distR="0" wp14:anchorId="509962AE" wp14:editId="7EC411EE">
            <wp:extent cx="5359400" cy="5359400"/>
            <wp:effectExtent l="0" t="0" r="0" b="0"/>
            <wp:docPr id="1912969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59400" cy="5359400"/>
                    </a:xfrm>
                    <a:prstGeom prst="rect">
                      <a:avLst/>
                    </a:prstGeom>
                    <a:noFill/>
                    <a:ln>
                      <a:noFill/>
                    </a:ln>
                  </pic:spPr>
                </pic:pic>
              </a:graphicData>
            </a:graphic>
          </wp:inline>
        </w:drawing>
      </w:r>
    </w:p>
    <w:p w14:paraId="1EEA3C15" w14:textId="1E0EA2A5" w:rsidR="00033719" w:rsidRPr="00033719" w:rsidRDefault="00033719" w:rsidP="00033719">
      <w:pPr>
        <w:rPr>
          <w:rFonts w:asciiTheme="minorHAnsi" w:hAnsiTheme="minorHAnsi"/>
          <w:sz w:val="22"/>
        </w:rPr>
      </w:pPr>
      <w:r w:rsidRPr="00033719">
        <w:rPr>
          <w:rFonts w:asciiTheme="minorHAnsi" w:hAnsiTheme="minorHAnsi"/>
          <w:sz w:val="22"/>
        </w:rPr>
        <w:t>Figure 1. Topographic map of the focal region, indicating the location of in situ measurement sites used in this analysis including ACP stations (red) and STRI stations (blue).</w:t>
      </w:r>
      <w:r w:rsidRPr="00033719">
        <w:rPr>
          <w:rFonts w:asciiTheme="minorHAnsi" w:hAnsiTheme="minorHAnsi"/>
          <w:noProof/>
          <w:sz w:val="22"/>
        </w:rPr>
        <w:t xml:space="preserve"> </w:t>
      </w:r>
    </w:p>
    <w:p w14:paraId="1B0FBA2A" w14:textId="725AD46D" w:rsidR="00033719" w:rsidRPr="00033719" w:rsidRDefault="004F1B68" w:rsidP="00033719">
      <w:pPr>
        <w:rPr>
          <w:rFonts w:asciiTheme="minorHAnsi" w:hAnsiTheme="minorHAnsi"/>
          <w:sz w:val="22"/>
        </w:rPr>
      </w:pPr>
      <w:r w:rsidRPr="00033719">
        <w:rPr>
          <w:rFonts w:asciiTheme="minorHAnsi" w:hAnsiTheme="minorHAnsi"/>
          <w:noProof/>
          <w:sz w:val="22"/>
        </w:rPr>
        <w:lastRenderedPageBreak/>
        <w:t xml:space="preserve"> </w:t>
      </w:r>
      <w:r w:rsidR="0037614A">
        <w:rPr>
          <w:noProof/>
        </w:rPr>
        <w:drawing>
          <wp:inline distT="0" distB="0" distL="0" distR="0" wp14:anchorId="0496C97F" wp14:editId="7DBC9B45">
            <wp:extent cx="8007350" cy="5605145"/>
            <wp:effectExtent l="0" t="0" r="0" b="0"/>
            <wp:docPr id="10772738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07440" cy="5605208"/>
                    </a:xfrm>
                    <a:prstGeom prst="rect">
                      <a:avLst/>
                    </a:prstGeom>
                    <a:noFill/>
                    <a:ln>
                      <a:noFill/>
                    </a:ln>
                  </pic:spPr>
                </pic:pic>
              </a:graphicData>
            </a:graphic>
          </wp:inline>
        </w:drawing>
      </w:r>
      <w:r w:rsidR="008F14B3">
        <w:rPr>
          <w:noProof/>
        </w:rPr>
        <w:t xml:space="preserve"> </w:t>
      </w:r>
      <w:r w:rsidR="00241545" w:rsidRPr="00033719">
        <w:rPr>
          <w:rFonts w:asciiTheme="minorHAnsi" w:hAnsiTheme="minorHAnsi"/>
          <w:noProof/>
          <w:sz w:val="22"/>
        </w:rPr>
        <w:t xml:space="preserve"> </w:t>
      </w:r>
    </w:p>
    <w:p w14:paraId="456595A4" w14:textId="40F441F9" w:rsidR="00033719" w:rsidRPr="00033719" w:rsidRDefault="00033719" w:rsidP="00033719">
      <w:pPr>
        <w:rPr>
          <w:rFonts w:asciiTheme="minorHAnsi" w:hAnsiTheme="minorHAnsi"/>
          <w:sz w:val="22"/>
        </w:rPr>
      </w:pPr>
      <w:r w:rsidRPr="00033719">
        <w:rPr>
          <w:rFonts w:asciiTheme="minorHAnsi" w:hAnsiTheme="minorHAnsi"/>
          <w:sz w:val="22"/>
        </w:rPr>
        <w:t>Figure 2.</w:t>
      </w:r>
      <w:r w:rsidR="00BB7F61">
        <w:rPr>
          <w:rFonts w:asciiTheme="minorHAnsi" w:hAnsiTheme="minorHAnsi"/>
          <w:sz w:val="22"/>
        </w:rPr>
        <w:t xml:space="preserve"> </w:t>
      </w:r>
      <w:proofErr w:type="spellStart"/>
      <w:r w:rsidR="00BB7F61">
        <w:rPr>
          <w:rFonts w:asciiTheme="minorHAnsi" w:hAnsiTheme="minorHAnsi"/>
          <w:sz w:val="22"/>
        </w:rPr>
        <w:t>C</w:t>
      </w:r>
      <w:r w:rsidRPr="00033719">
        <w:rPr>
          <w:rFonts w:asciiTheme="minorHAnsi" w:hAnsiTheme="minorHAnsi"/>
          <w:sz w:val="22"/>
        </w:rPr>
        <w:t>limatologies</w:t>
      </w:r>
      <w:proofErr w:type="spellEnd"/>
      <w:r w:rsidRPr="00033719">
        <w:rPr>
          <w:rFonts w:asciiTheme="minorHAnsi" w:hAnsiTheme="minorHAnsi"/>
          <w:sz w:val="22"/>
        </w:rPr>
        <w:t xml:space="preserve"> for each gridded climate product.  Note that the temporal range varies among datasets (Table 1).  </w:t>
      </w:r>
    </w:p>
    <w:p w14:paraId="1C14F70F" w14:textId="4881E6B2" w:rsidR="00950FB1" w:rsidRDefault="000863DA" w:rsidP="00033719">
      <w:pPr>
        <w:rPr>
          <w:rFonts w:asciiTheme="minorHAnsi" w:hAnsiTheme="minorHAnsi"/>
          <w:noProof/>
          <w:sz w:val="22"/>
        </w:rPr>
      </w:pPr>
      <w:r w:rsidRPr="00033719">
        <w:rPr>
          <w:rFonts w:asciiTheme="minorHAnsi" w:hAnsiTheme="minorHAnsi"/>
          <w:noProof/>
          <w:sz w:val="22"/>
        </w:rPr>
        <w:lastRenderedPageBreak/>
        <w:t xml:space="preserve"> </w:t>
      </w:r>
    </w:p>
    <w:p w14:paraId="3E01C8D1" w14:textId="761057DB" w:rsidR="00390845" w:rsidRDefault="00AA2BCA" w:rsidP="00390845">
      <w:pPr>
        <w:pStyle w:val="NormalWeb"/>
      </w:pPr>
      <w:r>
        <w:rPr>
          <w:noProof/>
        </w:rPr>
        <w:drawing>
          <wp:inline distT="0" distB="0" distL="0" distR="0" wp14:anchorId="7C95291B" wp14:editId="003494FF">
            <wp:extent cx="5445538" cy="4991100"/>
            <wp:effectExtent l="0" t="0" r="3175" b="0"/>
            <wp:docPr id="246312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2916" r="22531"/>
                    <a:stretch/>
                  </pic:blipFill>
                  <pic:spPr bwMode="auto">
                    <a:xfrm>
                      <a:off x="0" y="0"/>
                      <a:ext cx="5454278" cy="4999110"/>
                    </a:xfrm>
                    <a:prstGeom prst="rect">
                      <a:avLst/>
                    </a:prstGeom>
                    <a:noFill/>
                    <a:ln>
                      <a:noFill/>
                    </a:ln>
                    <a:extLst>
                      <a:ext uri="{53640926-AAD7-44D8-BBD7-CCE9431645EC}">
                        <a14:shadowObscured xmlns:a14="http://schemas.microsoft.com/office/drawing/2010/main"/>
                      </a:ext>
                    </a:extLst>
                  </pic:spPr>
                </pic:pic>
              </a:graphicData>
            </a:graphic>
          </wp:inline>
        </w:drawing>
      </w:r>
    </w:p>
    <w:p w14:paraId="35FF01E8" w14:textId="41490B26" w:rsidR="00033719" w:rsidRPr="00033719" w:rsidRDefault="00390845" w:rsidP="00033719">
      <w:pPr>
        <w:rPr>
          <w:rFonts w:asciiTheme="minorHAnsi" w:hAnsiTheme="minorHAnsi"/>
          <w:sz w:val="22"/>
        </w:rPr>
      </w:pPr>
      <w:r>
        <w:rPr>
          <w:rFonts w:asciiTheme="minorHAnsi" w:hAnsiTheme="minorHAnsi"/>
          <w:sz w:val="22"/>
        </w:rPr>
        <w:t>F</w:t>
      </w:r>
      <w:r w:rsidR="00033719" w:rsidRPr="00033719">
        <w:rPr>
          <w:rFonts w:asciiTheme="minorHAnsi" w:hAnsiTheme="minorHAnsi"/>
          <w:sz w:val="22"/>
        </w:rPr>
        <w:t>igure 3. Relative bias (of in situ measurement) for of the gridded climate products in relation to in situ measurements at different sites for total annual precipitation (</w:t>
      </w:r>
      <w:r w:rsidR="00A35F82">
        <w:rPr>
          <w:rFonts w:asciiTheme="minorHAnsi" w:hAnsiTheme="minorHAnsi"/>
          <w:sz w:val="22"/>
        </w:rPr>
        <w:t>left</w:t>
      </w:r>
      <w:r w:rsidR="00033719" w:rsidRPr="00033719">
        <w:rPr>
          <w:rFonts w:asciiTheme="minorHAnsi" w:hAnsiTheme="minorHAnsi"/>
          <w:sz w:val="22"/>
        </w:rPr>
        <w:t>) and January-April precipitation (</w:t>
      </w:r>
      <w:r w:rsidR="00A35F82">
        <w:rPr>
          <w:rFonts w:asciiTheme="minorHAnsi" w:hAnsiTheme="minorHAnsi"/>
          <w:sz w:val="22"/>
        </w:rPr>
        <w:t>right</w:t>
      </w:r>
      <w:r w:rsidR="00033719" w:rsidRPr="00033719">
        <w:rPr>
          <w:rFonts w:asciiTheme="minorHAnsi" w:hAnsiTheme="minorHAnsi"/>
          <w:sz w:val="22"/>
        </w:rPr>
        <w:t xml:space="preserve">).  </w:t>
      </w:r>
    </w:p>
    <w:p w14:paraId="038DCB3B" w14:textId="38A4392D" w:rsidR="00BD2B59" w:rsidRDefault="00617967" w:rsidP="00033719">
      <w:pPr>
        <w:rPr>
          <w:rFonts w:asciiTheme="minorHAnsi" w:hAnsiTheme="minorHAnsi"/>
          <w:noProof/>
          <w:sz w:val="22"/>
        </w:rPr>
      </w:pPr>
      <w:r>
        <w:rPr>
          <w:noProof/>
        </w:rPr>
        <w:lastRenderedPageBreak/>
        <w:drawing>
          <wp:anchor distT="0" distB="0" distL="114300" distR="114300" simplePos="0" relativeHeight="251658240" behindDoc="1" locked="0" layoutInCell="1" allowOverlap="1" wp14:anchorId="041F0CA4" wp14:editId="742ED29D">
            <wp:simplePos x="0" y="0"/>
            <wp:positionH relativeFrom="column">
              <wp:posOffset>457200</wp:posOffset>
            </wp:positionH>
            <wp:positionV relativeFrom="paragraph">
              <wp:posOffset>0</wp:posOffset>
            </wp:positionV>
            <wp:extent cx="5375910" cy="5375910"/>
            <wp:effectExtent l="0" t="0" r="0" b="0"/>
            <wp:wrapTight wrapText="bothSides">
              <wp:wrapPolygon edited="0">
                <wp:start x="0" y="0"/>
                <wp:lineTo x="0" y="21508"/>
                <wp:lineTo x="21508" y="21508"/>
                <wp:lineTo x="2150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5910" cy="5375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15E517" w14:textId="77777777" w:rsidR="00BD2B59" w:rsidRDefault="00BD2B59" w:rsidP="00033719">
      <w:pPr>
        <w:rPr>
          <w:rFonts w:asciiTheme="minorHAnsi" w:hAnsiTheme="minorHAnsi"/>
          <w:noProof/>
          <w:sz w:val="22"/>
        </w:rPr>
      </w:pPr>
    </w:p>
    <w:p w14:paraId="5015C9C0" w14:textId="77777777" w:rsidR="00BD2B59" w:rsidRDefault="00BD2B59" w:rsidP="00033719">
      <w:pPr>
        <w:rPr>
          <w:rFonts w:asciiTheme="minorHAnsi" w:hAnsiTheme="minorHAnsi"/>
          <w:noProof/>
          <w:sz w:val="22"/>
        </w:rPr>
      </w:pPr>
    </w:p>
    <w:p w14:paraId="5C526E57" w14:textId="77777777" w:rsidR="005E44A7" w:rsidRDefault="005E44A7" w:rsidP="00033719">
      <w:pPr>
        <w:rPr>
          <w:rFonts w:asciiTheme="minorHAnsi" w:hAnsiTheme="minorHAnsi"/>
          <w:noProof/>
          <w:sz w:val="22"/>
        </w:rPr>
      </w:pPr>
    </w:p>
    <w:p w14:paraId="5E0909FC" w14:textId="77777777" w:rsidR="005E44A7" w:rsidRDefault="005E44A7" w:rsidP="00033719">
      <w:pPr>
        <w:rPr>
          <w:rFonts w:asciiTheme="minorHAnsi" w:hAnsiTheme="minorHAnsi"/>
          <w:noProof/>
          <w:sz w:val="22"/>
        </w:rPr>
      </w:pPr>
    </w:p>
    <w:p w14:paraId="6E795686" w14:textId="77777777" w:rsidR="005E44A7" w:rsidRDefault="005E44A7" w:rsidP="00033719">
      <w:pPr>
        <w:rPr>
          <w:rFonts w:asciiTheme="minorHAnsi" w:hAnsiTheme="minorHAnsi"/>
          <w:noProof/>
          <w:sz w:val="22"/>
        </w:rPr>
      </w:pPr>
    </w:p>
    <w:p w14:paraId="571E4C0E" w14:textId="355B7435" w:rsidR="005E44A7" w:rsidRDefault="005E44A7" w:rsidP="00033719">
      <w:pPr>
        <w:rPr>
          <w:rFonts w:asciiTheme="minorHAnsi" w:hAnsiTheme="minorHAnsi"/>
          <w:noProof/>
          <w:sz w:val="22"/>
        </w:rPr>
      </w:pPr>
    </w:p>
    <w:p w14:paraId="1945D35B" w14:textId="77777777" w:rsidR="005E44A7" w:rsidRDefault="005E44A7" w:rsidP="00033719">
      <w:pPr>
        <w:rPr>
          <w:rFonts w:asciiTheme="minorHAnsi" w:hAnsiTheme="minorHAnsi"/>
          <w:noProof/>
          <w:sz w:val="22"/>
        </w:rPr>
      </w:pPr>
    </w:p>
    <w:p w14:paraId="19EB7893" w14:textId="77777777" w:rsidR="005E44A7" w:rsidRDefault="005E44A7" w:rsidP="00033719">
      <w:pPr>
        <w:rPr>
          <w:rFonts w:asciiTheme="minorHAnsi" w:hAnsiTheme="minorHAnsi"/>
          <w:noProof/>
          <w:sz w:val="22"/>
        </w:rPr>
      </w:pPr>
    </w:p>
    <w:p w14:paraId="2032D1D9" w14:textId="6E750A64" w:rsidR="00617967" w:rsidRDefault="00617967" w:rsidP="00617967">
      <w:pPr>
        <w:pStyle w:val="NormalWeb"/>
      </w:pPr>
    </w:p>
    <w:p w14:paraId="4EC55A2D" w14:textId="77777777" w:rsidR="005E44A7" w:rsidRDefault="005E44A7" w:rsidP="00033719">
      <w:pPr>
        <w:rPr>
          <w:rFonts w:asciiTheme="minorHAnsi" w:hAnsiTheme="minorHAnsi"/>
          <w:noProof/>
          <w:sz w:val="22"/>
        </w:rPr>
      </w:pPr>
    </w:p>
    <w:p w14:paraId="68394D7A" w14:textId="77777777" w:rsidR="005E44A7" w:rsidRDefault="005E44A7" w:rsidP="00033719">
      <w:pPr>
        <w:rPr>
          <w:rFonts w:asciiTheme="minorHAnsi" w:hAnsiTheme="minorHAnsi"/>
          <w:noProof/>
          <w:sz w:val="22"/>
        </w:rPr>
      </w:pPr>
    </w:p>
    <w:p w14:paraId="7B407C98" w14:textId="77777777" w:rsidR="005E44A7" w:rsidRDefault="005E44A7" w:rsidP="00033719">
      <w:pPr>
        <w:rPr>
          <w:rFonts w:asciiTheme="minorHAnsi" w:hAnsiTheme="minorHAnsi"/>
          <w:noProof/>
          <w:sz w:val="22"/>
        </w:rPr>
      </w:pPr>
    </w:p>
    <w:p w14:paraId="31A57509" w14:textId="77777777" w:rsidR="005E44A7" w:rsidRDefault="005E44A7" w:rsidP="00033719">
      <w:pPr>
        <w:rPr>
          <w:rFonts w:asciiTheme="minorHAnsi" w:hAnsiTheme="minorHAnsi"/>
          <w:noProof/>
          <w:sz w:val="22"/>
        </w:rPr>
      </w:pPr>
    </w:p>
    <w:p w14:paraId="2F202DB3" w14:textId="4C494A8B" w:rsidR="00897306" w:rsidRDefault="00897306" w:rsidP="00897306">
      <w:pPr>
        <w:pStyle w:val="NormalWeb"/>
        <w:tabs>
          <w:tab w:val="left" w:pos="2940"/>
        </w:tabs>
      </w:pPr>
      <w:r>
        <w:tab/>
      </w:r>
    </w:p>
    <w:p w14:paraId="304D2025" w14:textId="77777777" w:rsidR="005E44A7" w:rsidRDefault="005E44A7" w:rsidP="00033719">
      <w:pPr>
        <w:rPr>
          <w:rFonts w:asciiTheme="minorHAnsi" w:hAnsiTheme="minorHAnsi"/>
          <w:noProof/>
          <w:sz w:val="22"/>
        </w:rPr>
      </w:pPr>
    </w:p>
    <w:p w14:paraId="7EC1707D" w14:textId="77777777" w:rsidR="005E44A7" w:rsidRDefault="005E44A7" w:rsidP="00033719">
      <w:pPr>
        <w:rPr>
          <w:rFonts w:asciiTheme="minorHAnsi" w:hAnsiTheme="minorHAnsi"/>
          <w:noProof/>
          <w:sz w:val="22"/>
        </w:rPr>
      </w:pPr>
    </w:p>
    <w:p w14:paraId="630939B1" w14:textId="77777777" w:rsidR="00390845" w:rsidRDefault="00390845" w:rsidP="00033719">
      <w:pPr>
        <w:rPr>
          <w:rFonts w:asciiTheme="minorHAnsi" w:hAnsiTheme="minorHAnsi"/>
          <w:sz w:val="22"/>
        </w:rPr>
      </w:pPr>
    </w:p>
    <w:p w14:paraId="7481A909" w14:textId="7FC927CF" w:rsidR="00033719" w:rsidRPr="00033719" w:rsidRDefault="00033719" w:rsidP="00033719">
      <w:pPr>
        <w:rPr>
          <w:rFonts w:asciiTheme="minorHAnsi" w:hAnsiTheme="minorHAnsi"/>
          <w:sz w:val="22"/>
        </w:rPr>
      </w:pPr>
      <w:commentRangeStart w:id="102"/>
      <w:r w:rsidRPr="00033719">
        <w:rPr>
          <w:rFonts w:asciiTheme="minorHAnsi" w:hAnsiTheme="minorHAnsi"/>
          <w:sz w:val="22"/>
        </w:rPr>
        <w:t xml:space="preserve">Figure </w:t>
      </w:r>
      <w:commentRangeEnd w:id="102"/>
      <w:r w:rsidRPr="00033719">
        <w:rPr>
          <w:rFonts w:asciiTheme="minorHAnsi" w:hAnsiTheme="minorHAnsi"/>
          <w:sz w:val="16"/>
          <w:szCs w:val="16"/>
        </w:rPr>
        <w:commentReference w:id="102"/>
      </w:r>
      <w:r w:rsidRPr="00033719">
        <w:rPr>
          <w:rFonts w:asciiTheme="minorHAnsi" w:hAnsiTheme="minorHAnsi"/>
          <w:sz w:val="22"/>
        </w:rPr>
        <w:t xml:space="preserve">4.  The relationship of predicted precipitation in gridded climate products to observed precipitation in ground datasets, for total annual precipitation (left) and January to April precipitation (right).  </w:t>
      </w:r>
    </w:p>
    <w:p w14:paraId="2D3EADD7" w14:textId="02C39065" w:rsidR="00033719" w:rsidRPr="00033719" w:rsidRDefault="00033719" w:rsidP="00033719">
      <w:pPr>
        <w:rPr>
          <w:rFonts w:asciiTheme="minorHAnsi" w:hAnsiTheme="minorHAnsi"/>
          <w:sz w:val="22"/>
        </w:rPr>
      </w:pPr>
      <w:r w:rsidRPr="00033719">
        <w:rPr>
          <w:rFonts w:asciiTheme="minorHAnsi" w:hAnsiTheme="minorHAnsi"/>
          <w:sz w:val="22"/>
        </w:rPr>
        <w:br w:type="page"/>
      </w:r>
      <w:r w:rsidR="001F50FE" w:rsidRPr="001F50FE">
        <w:rPr>
          <w:rFonts w:asciiTheme="minorHAnsi" w:hAnsiTheme="minorHAnsi"/>
          <w:noProof/>
          <w:sz w:val="22"/>
        </w:rPr>
        <w:lastRenderedPageBreak/>
        <w:t xml:space="preserve"> </w:t>
      </w:r>
      <w:r w:rsidR="0008313D" w:rsidRPr="0008313D">
        <w:rPr>
          <w:rFonts w:asciiTheme="minorHAnsi" w:hAnsiTheme="minorHAnsi"/>
          <w:noProof/>
          <w:sz w:val="22"/>
        </w:rPr>
        <w:drawing>
          <wp:inline distT="0" distB="0" distL="0" distR="0" wp14:anchorId="53D3288A" wp14:editId="0E31B1C7">
            <wp:extent cx="7667624" cy="5111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72210" cy="5114808"/>
                    </a:xfrm>
                    <a:prstGeom prst="rect">
                      <a:avLst/>
                    </a:prstGeom>
                    <a:noFill/>
                    <a:ln>
                      <a:noFill/>
                    </a:ln>
                  </pic:spPr>
                </pic:pic>
              </a:graphicData>
            </a:graphic>
          </wp:inline>
        </w:drawing>
      </w:r>
    </w:p>
    <w:p w14:paraId="589FD66A" w14:textId="77777777" w:rsidR="00033719" w:rsidRPr="00033719" w:rsidRDefault="00033719" w:rsidP="00033719">
      <w:pPr>
        <w:rPr>
          <w:rFonts w:asciiTheme="minorHAnsi" w:hAnsiTheme="minorHAnsi"/>
          <w:sz w:val="22"/>
        </w:rPr>
      </w:pPr>
      <w:r w:rsidRPr="00033719">
        <w:rPr>
          <w:rFonts w:asciiTheme="minorHAnsi" w:hAnsiTheme="minorHAnsi"/>
          <w:sz w:val="22"/>
        </w:rPr>
        <w:t xml:space="preserve">Figure 5.  Seasonal patterns in the gridded climate products and in the </w:t>
      </w:r>
      <w:proofErr w:type="gramStart"/>
      <w:r w:rsidRPr="00033719">
        <w:rPr>
          <w:rFonts w:asciiTheme="minorHAnsi" w:hAnsiTheme="minorHAnsi"/>
          <w:sz w:val="22"/>
        </w:rPr>
        <w:t>in situ</w:t>
      </w:r>
      <w:proofErr w:type="gramEnd"/>
      <w:r w:rsidRPr="00033719">
        <w:rPr>
          <w:rFonts w:asciiTheme="minorHAnsi" w:hAnsiTheme="minorHAnsi"/>
          <w:sz w:val="22"/>
        </w:rPr>
        <w:t xml:space="preserve"> observations for nine sites (</w:t>
      </w:r>
      <w:commentRangeStart w:id="103"/>
      <w:r w:rsidRPr="00033719">
        <w:rPr>
          <w:rFonts w:asciiTheme="minorHAnsi" w:hAnsiTheme="minorHAnsi"/>
          <w:sz w:val="22"/>
        </w:rPr>
        <w:t>note that BCI and BCICLEAR are in the same grid cell, and are graphed as “Ground” and “Ground manual</w:t>
      </w:r>
      <w:commentRangeEnd w:id="103"/>
      <w:r w:rsidRPr="00033719">
        <w:rPr>
          <w:rFonts w:asciiTheme="minorHAnsi" w:hAnsiTheme="minorHAnsi"/>
          <w:sz w:val="16"/>
          <w:szCs w:val="16"/>
        </w:rPr>
        <w:commentReference w:id="103"/>
      </w:r>
      <w:r w:rsidRPr="00033719">
        <w:rPr>
          <w:rFonts w:asciiTheme="minorHAnsi" w:hAnsiTheme="minorHAnsi"/>
          <w:sz w:val="22"/>
        </w:rPr>
        <w:t xml:space="preserve">”, respectively).  Sites are ordered from highest to lowest rainfall.  </w:t>
      </w:r>
    </w:p>
    <w:p w14:paraId="706FD879" w14:textId="77777777" w:rsidR="00734029" w:rsidRDefault="00734029" w:rsidP="00033719">
      <w:pPr>
        <w:rPr>
          <w:rFonts w:asciiTheme="minorHAnsi" w:hAnsiTheme="minorHAnsi"/>
          <w:sz w:val="22"/>
        </w:rPr>
      </w:pPr>
    </w:p>
    <w:p w14:paraId="2235C425" w14:textId="50DC29BF" w:rsidR="00734029" w:rsidRDefault="0062045A" w:rsidP="00033719">
      <w:pPr>
        <w:rPr>
          <w:rFonts w:asciiTheme="minorHAnsi" w:hAnsiTheme="minorHAnsi"/>
          <w:sz w:val="22"/>
        </w:rPr>
      </w:pPr>
      <w:r>
        <w:rPr>
          <w:noProof/>
        </w:rPr>
        <w:lastRenderedPageBreak/>
        <w:drawing>
          <wp:inline distT="0" distB="0" distL="0" distR="0" wp14:anchorId="27733B50" wp14:editId="36F24606">
            <wp:extent cx="8775700" cy="438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775700" cy="4387850"/>
                    </a:xfrm>
                    <a:prstGeom prst="rect">
                      <a:avLst/>
                    </a:prstGeom>
                    <a:noFill/>
                    <a:ln>
                      <a:noFill/>
                    </a:ln>
                  </pic:spPr>
                </pic:pic>
              </a:graphicData>
            </a:graphic>
          </wp:inline>
        </w:drawing>
      </w:r>
    </w:p>
    <w:p w14:paraId="56F79F59" w14:textId="76F05654" w:rsidR="00903E45" w:rsidRPr="001E2326" w:rsidRDefault="002B53D5" w:rsidP="00903E45">
      <w:pPr>
        <w:rPr>
          <w:rFonts w:cs="Times New Roman"/>
          <w:b/>
          <w:bCs/>
          <w:szCs w:val="24"/>
        </w:rPr>
        <w:sectPr w:rsidR="00903E45" w:rsidRPr="001E2326" w:rsidSect="00903E45">
          <w:pgSz w:w="15840" w:h="12240" w:orient="landscape"/>
          <w:pgMar w:top="1440" w:right="1440" w:bottom="1440" w:left="1440" w:header="720" w:footer="720" w:gutter="0"/>
          <w:lnNumType w:countBy="1" w:restart="continuous"/>
          <w:cols w:space="720"/>
          <w:docGrid w:linePitch="360"/>
        </w:sectPr>
      </w:pPr>
      <w:r>
        <w:rPr>
          <w:rFonts w:asciiTheme="minorHAnsi" w:hAnsiTheme="minorHAnsi"/>
          <w:sz w:val="22"/>
        </w:rPr>
        <w:t>F</w:t>
      </w:r>
      <w:r w:rsidR="00033719" w:rsidRPr="00033719">
        <w:rPr>
          <w:rFonts w:asciiTheme="minorHAnsi" w:hAnsiTheme="minorHAnsi"/>
          <w:sz w:val="22"/>
        </w:rPr>
        <w:t xml:space="preserve">igure 6.  Interannual variability in precipitation in the gridded climate products and in the </w:t>
      </w:r>
      <w:proofErr w:type="gramStart"/>
      <w:r w:rsidR="00033719" w:rsidRPr="00033719">
        <w:rPr>
          <w:rFonts w:asciiTheme="minorHAnsi" w:hAnsiTheme="minorHAnsi"/>
          <w:sz w:val="22"/>
        </w:rPr>
        <w:t>in situ</w:t>
      </w:r>
      <w:proofErr w:type="gramEnd"/>
      <w:r w:rsidR="00033719" w:rsidRPr="00033719">
        <w:rPr>
          <w:rFonts w:asciiTheme="minorHAnsi" w:hAnsiTheme="minorHAnsi"/>
          <w:sz w:val="22"/>
        </w:rPr>
        <w:t xml:space="preserve"> observations for nine sites (note that BCI and BCICLEAR are in the same grid cell, and are graphed as “Ground” and “Ground manual”, respectively).  Sites are ordered from highest to lowest rainfall.  </w:t>
      </w:r>
    </w:p>
    <w:p w14:paraId="7E547553" w14:textId="30476197" w:rsidR="00903E45" w:rsidRDefault="00A07358" w:rsidP="00903E45">
      <w:pPr>
        <w:spacing w:line="480" w:lineRule="auto"/>
      </w:pPr>
      <w:r w:rsidRPr="001E2326">
        <w:rPr>
          <w:rFonts w:cs="Times New Roman"/>
          <w:b/>
          <w:bCs/>
          <w:szCs w:val="24"/>
        </w:rPr>
        <w:lastRenderedPageBreak/>
        <w:t>References</w:t>
      </w:r>
      <w:r w:rsidR="00903E45" w:rsidRPr="001E2326">
        <w:rPr>
          <w:rFonts w:cs="Times New Roman"/>
          <w:b/>
          <w:bCs/>
          <w:szCs w:val="24"/>
        </w:rPr>
        <w:t xml:space="preserve"> </w:t>
      </w:r>
    </w:p>
    <w:p w14:paraId="6E70EA0B" w14:textId="3D31D9AB" w:rsidR="00903E45" w:rsidRPr="00903E45" w:rsidRDefault="00903E45" w:rsidP="00903E45">
      <w:pPr>
        <w:pStyle w:val="EndNoteBibliography"/>
        <w:spacing w:after="0" w:line="480" w:lineRule="auto"/>
        <w:ind w:left="720" w:hanging="720"/>
      </w:pPr>
      <w:r>
        <w:fldChar w:fldCharType="begin"/>
      </w:r>
      <w:r>
        <w:instrText xml:space="preserve"> ADDIN EN.REFLIST </w:instrText>
      </w:r>
      <w:r>
        <w:fldChar w:fldCharType="separate"/>
      </w:r>
      <w:r w:rsidRPr="00903E45">
        <w:t xml:space="preserve">Abatzoglou, J. T., S. Z. Dobrowski, S. A. Parks, and K. C. Hegewisch. 2018. TerraClimate, a high-resolution global dataset of monthly climate and climatic water balance from 1958–2015. </w:t>
      </w:r>
      <w:r w:rsidRPr="00903E45">
        <w:rPr>
          <w:i/>
        </w:rPr>
        <w:t>Scientific Data</w:t>
      </w:r>
      <w:r w:rsidRPr="00903E45">
        <w:t xml:space="preserve">, 5: 170191. </w:t>
      </w:r>
      <w:hyperlink r:id="rId22" w:history="1">
        <w:r w:rsidRPr="00903E45">
          <w:rPr>
            <w:rStyle w:val="Hipervnculo"/>
          </w:rPr>
          <w:t>https://doi.org/10.1038/sdata.2017.191</w:t>
        </w:r>
      </w:hyperlink>
    </w:p>
    <w:p w14:paraId="04928FA7" w14:textId="4018F0FB" w:rsidR="00903E45" w:rsidRPr="00903E45" w:rsidRDefault="00903E45" w:rsidP="00903E45">
      <w:pPr>
        <w:pStyle w:val="EndNoteBibliography"/>
        <w:spacing w:after="0" w:line="480" w:lineRule="auto"/>
        <w:ind w:left="720" w:hanging="720"/>
      </w:pPr>
      <w:r w:rsidRPr="00903E45">
        <w:t xml:space="preserve">Bastidas Osejo, B., T. B. Vargas, and J. A. Martinez. 2019. Spatial distribution of precipitation and evapotranspiration estimates from WorldClim and Chelsa datasets: Improving long-term water balance at the watershed-scale in the Urabá region of Colombia. </w:t>
      </w:r>
      <w:r w:rsidRPr="00903E45">
        <w:rPr>
          <w:i/>
        </w:rPr>
        <w:t>International Journal of Sustainable Development and Planning</w:t>
      </w:r>
      <w:r w:rsidRPr="00903E45">
        <w:t xml:space="preserve">, 14: 105-117. </w:t>
      </w:r>
      <w:hyperlink r:id="rId23" w:history="1">
        <w:r w:rsidRPr="00903E45">
          <w:rPr>
            <w:rStyle w:val="Hipervnculo"/>
          </w:rPr>
          <w:t>https://doi.org/10.2495/SDP-V14-N2-105-117</w:t>
        </w:r>
      </w:hyperlink>
    </w:p>
    <w:p w14:paraId="1135EE35" w14:textId="0D70A3CF" w:rsidR="00903E45" w:rsidRPr="00903E45" w:rsidRDefault="00903E45" w:rsidP="00903E45">
      <w:pPr>
        <w:pStyle w:val="EndNoteBibliography"/>
        <w:spacing w:after="0" w:line="480" w:lineRule="auto"/>
        <w:ind w:left="720" w:hanging="720"/>
      </w:pPr>
      <w:r w:rsidRPr="00903E45">
        <w:t xml:space="preserve">Beck, H. E., T. R. McVicar, M. Zambrano-Bigiarini, C. Alvarez-Garret, O. M. Baez-Villanueva, J. Sheffield, D. Karger, and E. F. Wood. 2020. Bias correction of global high-resolution precipitation climatologies using streamflow observations from 9372 catchments. </w:t>
      </w:r>
      <w:r w:rsidRPr="00903E45">
        <w:rPr>
          <w:i/>
        </w:rPr>
        <w:t>Journal of Climate</w:t>
      </w:r>
      <w:r w:rsidRPr="00903E45">
        <w:t xml:space="preserve">, 33: 1299-1315. </w:t>
      </w:r>
      <w:hyperlink r:id="rId24" w:history="1">
        <w:r w:rsidRPr="00903E45">
          <w:rPr>
            <w:rStyle w:val="Hipervnculo"/>
          </w:rPr>
          <w:t>https://doi.org/10.1175/JCLI-D-19</w:t>
        </w:r>
      </w:hyperlink>
      <w:r w:rsidRPr="00903E45">
        <w:t>–0332.1</w:t>
      </w:r>
    </w:p>
    <w:p w14:paraId="5A15DB0D" w14:textId="6C5B89AF" w:rsidR="00903E45" w:rsidRPr="00903E45" w:rsidRDefault="00903E45" w:rsidP="00903E45">
      <w:pPr>
        <w:pStyle w:val="EndNoteBibliography"/>
        <w:spacing w:after="0" w:line="480" w:lineRule="auto"/>
        <w:ind w:left="720" w:hanging="720"/>
      </w:pPr>
      <w:r w:rsidRPr="00903E45">
        <w:t xml:space="preserve">Burton, C., S. Rifai, and Y. Malhi. 2018. Inter-comparison and assessment of gridded climate products over tropical forests during the 2015/2016 El Niño. </w:t>
      </w:r>
      <w:r w:rsidRPr="00903E45">
        <w:rPr>
          <w:i/>
        </w:rPr>
        <w:t>Philosophical Transactions of the Royal Society B: Biological Sciences</w:t>
      </w:r>
      <w:r w:rsidRPr="00903E45">
        <w:t xml:space="preserve">, 373. </w:t>
      </w:r>
      <w:hyperlink r:id="rId25" w:history="1">
        <w:r w:rsidRPr="00903E45">
          <w:rPr>
            <w:rStyle w:val="Hipervnculo"/>
          </w:rPr>
          <w:t>https://doi.org/10.1098/rstb.2017.0406</w:t>
        </w:r>
      </w:hyperlink>
    </w:p>
    <w:p w14:paraId="3B0C7FB3" w14:textId="77777777" w:rsidR="00903E45" w:rsidRPr="00903E45" w:rsidRDefault="00903E45" w:rsidP="00903E45">
      <w:pPr>
        <w:pStyle w:val="EndNoteBibliography"/>
        <w:spacing w:after="0" w:line="480" w:lineRule="auto"/>
        <w:ind w:left="720" w:hanging="720"/>
      </w:pPr>
      <w:r w:rsidRPr="00903E45">
        <w:t xml:space="preserve">Clark, D. A. 2007. Detecting tropical forests’ responses to global climatic and atmospheric change: current challenges and a way forward. </w:t>
      </w:r>
      <w:r w:rsidRPr="00903E45">
        <w:rPr>
          <w:i/>
        </w:rPr>
        <w:t>Biotropica</w:t>
      </w:r>
      <w:r w:rsidRPr="00903E45">
        <w:t>, 39: 4-19</w:t>
      </w:r>
    </w:p>
    <w:p w14:paraId="30AAECE0" w14:textId="4BEA928D" w:rsidR="00903E45" w:rsidRPr="00903E45" w:rsidRDefault="00903E45" w:rsidP="00903E45">
      <w:pPr>
        <w:pStyle w:val="EndNoteBibliography"/>
        <w:spacing w:after="0" w:line="480" w:lineRule="auto"/>
        <w:ind w:left="720" w:hanging="720"/>
      </w:pPr>
      <w:r w:rsidRPr="00903E45">
        <w:t xml:space="preserve">Fick, S. E., and R. J. Hijmans. 2017. WorldClim 2: new 1-km spatial resolution climate surfaces for global land areas. </w:t>
      </w:r>
      <w:r w:rsidRPr="00903E45">
        <w:rPr>
          <w:i/>
        </w:rPr>
        <w:t>International Journal of Climatology</w:t>
      </w:r>
      <w:r w:rsidRPr="00903E45">
        <w:t xml:space="preserve">, 37: 4302-4315. </w:t>
      </w:r>
      <w:hyperlink r:id="rId26" w:history="1">
        <w:r w:rsidRPr="00903E45">
          <w:rPr>
            <w:rStyle w:val="Hipervnculo"/>
          </w:rPr>
          <w:t>https://doi.org/10.1002/joc.5086</w:t>
        </w:r>
      </w:hyperlink>
    </w:p>
    <w:p w14:paraId="0B07BC88" w14:textId="3B068F70" w:rsidR="00903E45" w:rsidRPr="00903E45" w:rsidRDefault="00903E45" w:rsidP="00903E45">
      <w:pPr>
        <w:pStyle w:val="EndNoteBibliography"/>
        <w:spacing w:after="0" w:line="480" w:lineRule="auto"/>
        <w:ind w:left="720" w:hanging="720"/>
      </w:pPr>
      <w:r w:rsidRPr="00903E45">
        <w:lastRenderedPageBreak/>
        <w:t xml:space="preserve">Funk, C., A. Verdin, J. Michaelsen, P. Peterson, D. Pedreros, and G. Husak. 2015. A global satellite-assisted precipitation climatology. </w:t>
      </w:r>
      <w:r w:rsidRPr="00903E45">
        <w:rPr>
          <w:i/>
        </w:rPr>
        <w:t>Earth Syst. Sci. Data</w:t>
      </w:r>
      <w:r w:rsidRPr="00903E45">
        <w:t xml:space="preserve">, 7: 275-287. </w:t>
      </w:r>
      <w:hyperlink r:id="rId27" w:history="1">
        <w:r w:rsidRPr="00903E45">
          <w:rPr>
            <w:rStyle w:val="Hipervnculo"/>
          </w:rPr>
          <w:t>https://doi.org/10.5194/essd-7-275-2015</w:t>
        </w:r>
      </w:hyperlink>
    </w:p>
    <w:p w14:paraId="267C4F9D" w14:textId="77777777" w:rsidR="00903E45" w:rsidRPr="00903E45" w:rsidRDefault="00903E45" w:rsidP="00903E45">
      <w:pPr>
        <w:pStyle w:val="EndNoteBibliography"/>
        <w:spacing w:after="0" w:line="480" w:lineRule="auto"/>
        <w:ind w:left="720" w:hanging="720"/>
      </w:pPr>
      <w:r w:rsidRPr="00903E45">
        <w:t xml:space="preserve">Funk, C. C., P. J. Peterson, M. F. Landsfeld, D. H. Pedreros, J. P. Verdin, J. D. Rowland, B. E. Romero, G. J. Husak, J. C. Michaelsen, and A. P. Verdin. 2014. A quasi-global precipitation time series for drought monitoring. </w:t>
      </w:r>
      <w:r w:rsidRPr="00903E45">
        <w:rPr>
          <w:i/>
        </w:rPr>
        <w:t>U.S. Geological Survey Data Series</w:t>
      </w:r>
      <w:r w:rsidRPr="00903E45">
        <w:t>, 832</w:t>
      </w:r>
    </w:p>
    <w:p w14:paraId="4BCEDE58" w14:textId="77777777" w:rsidR="00903E45" w:rsidRPr="00903E45" w:rsidRDefault="00903E45" w:rsidP="00903E45">
      <w:pPr>
        <w:pStyle w:val="EndNoteBibliography"/>
        <w:spacing w:after="0" w:line="480" w:lineRule="auto"/>
        <w:ind w:left="720" w:hanging="720"/>
      </w:pPr>
      <w:r w:rsidRPr="00903E45">
        <w:t xml:space="preserve">Hijmans, R., R. Bivand, E. Pebesma, and M. Summer. 2023a. terra: Spatial Data Analysis (1.7-3) [R package]. </w:t>
      </w:r>
    </w:p>
    <w:p w14:paraId="0CA4FA8B" w14:textId="77777777" w:rsidR="00903E45" w:rsidRPr="00903E45" w:rsidRDefault="00903E45" w:rsidP="00903E45">
      <w:pPr>
        <w:pStyle w:val="EndNoteBibliography"/>
        <w:spacing w:after="0" w:line="480" w:lineRule="auto"/>
        <w:ind w:left="720" w:hanging="720"/>
      </w:pPr>
      <w:r w:rsidRPr="00903E45">
        <w:t xml:space="preserve">Hijmans, R., J. van Etten, M. Sumner, J. Cheng, D. Baston, A. Bevan, and R. Bivand. 2023b. raster: Geographic Data Analysis and Modeling (3.6-14) [R package]. </w:t>
      </w:r>
    </w:p>
    <w:p w14:paraId="0BBEA368" w14:textId="5243AA1A" w:rsidR="00903E45" w:rsidRPr="00903E45" w:rsidRDefault="00903E45" w:rsidP="00903E45">
      <w:pPr>
        <w:pStyle w:val="EndNoteBibliography"/>
        <w:spacing w:after="0" w:line="480" w:lineRule="auto"/>
        <w:ind w:left="720" w:hanging="720"/>
      </w:pPr>
      <w:r w:rsidRPr="00903E45">
        <w:t xml:space="preserve">Karger, D. N., O. Conrad, J. Böhner, T. Kawohl, H. Kreft, R. W. Soria-Auza, N. E. Zimmermann, H. P. Linder, and M. Kessler. 2018. Data from: Climatologies at high resolution for the earth’s land surface areas. </w:t>
      </w:r>
      <w:r w:rsidRPr="00903E45">
        <w:rPr>
          <w:i/>
        </w:rPr>
        <w:t>EnviDat</w:t>
      </w:r>
      <w:r w:rsidRPr="00903E45">
        <w:t xml:space="preserve">. </w:t>
      </w:r>
      <w:hyperlink r:id="rId28" w:history="1">
        <w:r w:rsidRPr="00903E45">
          <w:rPr>
            <w:rStyle w:val="Hipervnculo"/>
          </w:rPr>
          <w:t>https://doi.org/https://doi.org/10.16904/envidat.228.v2.1</w:t>
        </w:r>
      </w:hyperlink>
    </w:p>
    <w:p w14:paraId="5A975EBB" w14:textId="0B86C3F4" w:rsidR="00903E45" w:rsidRPr="00903E45" w:rsidRDefault="00903E45" w:rsidP="00903E45">
      <w:pPr>
        <w:pStyle w:val="EndNoteBibliography"/>
        <w:spacing w:after="0" w:line="480" w:lineRule="auto"/>
        <w:ind w:left="720" w:hanging="720"/>
      </w:pPr>
      <w:r w:rsidRPr="00903E45">
        <w:t xml:space="preserve">Karger, D. N., S. Lange, C. Hari, C. P. O. Reyer, and N. E. Zimmermann. 2021a. CHELSA-W5E5 v1.1: W5E5 v1.0 downscaled with CHELSA v2.0. ISIMIP Repository. </w:t>
      </w:r>
      <w:hyperlink r:id="rId29" w:history="1">
        <w:r w:rsidRPr="00903E45">
          <w:rPr>
            <w:rStyle w:val="Hipervnculo"/>
          </w:rPr>
          <w:t>https://doi.org/10.48364/ISIMIP.836809.1</w:t>
        </w:r>
      </w:hyperlink>
    </w:p>
    <w:p w14:paraId="0E116675" w14:textId="1EED4FB0" w:rsidR="00903E45" w:rsidRPr="00903E45" w:rsidRDefault="00903E45" w:rsidP="00903E45">
      <w:pPr>
        <w:pStyle w:val="EndNoteBibliography"/>
        <w:spacing w:after="0" w:line="480" w:lineRule="auto"/>
        <w:ind w:left="720" w:hanging="720"/>
      </w:pPr>
      <w:r w:rsidRPr="00903E45">
        <w:t xml:space="preserve">Karger, D. N., A. M. Wilson, C. Mahony, N. E. Zimmermann, and W. Jetz. 2021b. Global daily 1km land surface precipitation based on cloud cover-informed downscaling. </w:t>
      </w:r>
      <w:r w:rsidRPr="00903E45">
        <w:rPr>
          <w:i/>
        </w:rPr>
        <w:t>Scientific Data</w:t>
      </w:r>
      <w:r w:rsidRPr="00903E45">
        <w:t xml:space="preserve">. </w:t>
      </w:r>
      <w:hyperlink r:id="rId30" w:history="1">
        <w:r w:rsidRPr="00903E45">
          <w:rPr>
            <w:rStyle w:val="Hipervnculo"/>
          </w:rPr>
          <w:t>https://doi.org/doi.org/10.1038/s41597-021-01084-6</w:t>
        </w:r>
      </w:hyperlink>
    </w:p>
    <w:p w14:paraId="64BB7CB1" w14:textId="088629D7" w:rsidR="00903E45" w:rsidRPr="00903E45" w:rsidRDefault="00903E45" w:rsidP="00903E45">
      <w:pPr>
        <w:pStyle w:val="EndNoteBibliography"/>
        <w:spacing w:after="0" w:line="480" w:lineRule="auto"/>
        <w:ind w:left="720" w:hanging="720"/>
      </w:pPr>
      <w:r w:rsidRPr="00903E45">
        <w:t xml:space="preserve">López-Bermeo, C., R. D. Montoya, F. J. Caro-Lopera, and J. A. Díaz-García. 2022. Validation of the accuracy of the CHIRPS precipitation dataset at representing climate variability in a </w:t>
      </w:r>
      <w:r w:rsidRPr="00903E45">
        <w:lastRenderedPageBreak/>
        <w:t xml:space="preserve">tropical mountainous region of South America. </w:t>
      </w:r>
      <w:r w:rsidRPr="00903E45">
        <w:rPr>
          <w:i/>
        </w:rPr>
        <w:t>Physics and Chemistry of the Earth, Parts A/B/C</w:t>
      </w:r>
      <w:r w:rsidRPr="00903E45">
        <w:t xml:space="preserve">, 127: 103184. </w:t>
      </w:r>
      <w:hyperlink r:id="rId31" w:history="1">
        <w:r w:rsidRPr="00903E45">
          <w:rPr>
            <w:rStyle w:val="Hipervnculo"/>
          </w:rPr>
          <w:t>https://doi.org/https://doi.org/10.1016/j.pce.2022.103184</w:t>
        </w:r>
      </w:hyperlink>
    </w:p>
    <w:p w14:paraId="685B1391" w14:textId="78CCD695" w:rsidR="00903E45" w:rsidRPr="00903E45" w:rsidRDefault="00903E45" w:rsidP="00903E45">
      <w:pPr>
        <w:pStyle w:val="EndNoteBibliography"/>
        <w:spacing w:after="0" w:line="480" w:lineRule="auto"/>
        <w:ind w:left="720" w:hanging="720"/>
      </w:pPr>
      <w:r w:rsidRPr="00903E45">
        <w:t xml:space="preserve">Malhi, Y., and J. Wright. 2004. Spatial patterns and recent trends in the climate of tropical rainforest regions. </w:t>
      </w:r>
      <w:r w:rsidRPr="00903E45">
        <w:rPr>
          <w:i/>
        </w:rPr>
        <w:t>Philosophical Transactions Of The Royal Society Of London Series B-Biological Sciences</w:t>
      </w:r>
      <w:r w:rsidRPr="00903E45">
        <w:t xml:space="preserve">, 359: 311-329. </w:t>
      </w:r>
      <w:hyperlink r:id="rId32" w:history="1">
        <w:r w:rsidRPr="00903E45">
          <w:rPr>
            <w:rStyle w:val="Hipervnculo"/>
          </w:rPr>
          <w:t>https://doi.org/10.1098/rstb.2003.1433</w:t>
        </w:r>
      </w:hyperlink>
    </w:p>
    <w:p w14:paraId="1E724A97" w14:textId="4995F28F" w:rsidR="00903E45" w:rsidRPr="00903E45" w:rsidRDefault="00903E45" w:rsidP="00903E45">
      <w:pPr>
        <w:pStyle w:val="EndNoteBibliography"/>
        <w:spacing w:after="0" w:line="480" w:lineRule="auto"/>
        <w:ind w:left="720" w:hanging="720"/>
      </w:pPr>
      <w:r w:rsidRPr="00903E45">
        <w:t xml:space="preserve">Muller-Landau, H. C., K. C. Cushman, E. E. Arroyo, I. Martinez Cano, K. J. Anderson-Teixeira, and B. Backiel. 2021. Patterns and mechanisms of spatial variation in tropical forest productivity, woody residence time, and biomass. </w:t>
      </w:r>
      <w:r w:rsidRPr="00903E45">
        <w:rPr>
          <w:i/>
        </w:rPr>
        <w:t>New Phytologist</w:t>
      </w:r>
      <w:r w:rsidRPr="00903E45">
        <w:t xml:space="preserve">, 229: 3065-3087. </w:t>
      </w:r>
      <w:hyperlink r:id="rId33" w:history="1">
        <w:r w:rsidRPr="00903E45">
          <w:rPr>
            <w:rStyle w:val="Hipervnculo"/>
          </w:rPr>
          <w:t>https://doi.org/https://doi.org/10.1111/nph.17084</w:t>
        </w:r>
      </w:hyperlink>
    </w:p>
    <w:p w14:paraId="0F8FCB8F" w14:textId="77777777" w:rsidR="00903E45" w:rsidRPr="00903E45" w:rsidRDefault="00903E45" w:rsidP="00903E45">
      <w:pPr>
        <w:pStyle w:val="EndNoteBibliography"/>
        <w:spacing w:after="0" w:line="480" w:lineRule="auto"/>
        <w:ind w:left="720" w:hanging="720"/>
      </w:pPr>
      <w:r w:rsidRPr="00903E45">
        <w:t xml:space="preserve">Muller-Landau, H. C., C. Piponiot, F. Mello, S. Aguilar, S. Lao, D. Mitre, and R. Condit. 2023. Forest Biomass Carbon Stocks and Fluxes in a Broader Context: Insights and Opportunities Associated with the Central Panama Plot Network. In </w:t>
      </w:r>
      <w:r w:rsidRPr="00903E45">
        <w:rPr>
          <w:i/>
        </w:rPr>
        <w:t>The First 100 Years of Research on Barro Colorado: Plant and Ecosystem Science</w:t>
      </w:r>
      <w:r w:rsidRPr="00903E45">
        <w:t>, ed. H. C. Muller-Landau and S. J. Wright: Smithsonian Institution Scholarly Press</w:t>
      </w:r>
    </w:p>
    <w:p w14:paraId="1215E0AE" w14:textId="58EE0B3B" w:rsidR="00903E45" w:rsidRPr="00903E45" w:rsidRDefault="00903E45" w:rsidP="00903E45">
      <w:pPr>
        <w:pStyle w:val="EndNoteBibliography"/>
        <w:spacing w:after="0" w:line="480" w:lineRule="auto"/>
        <w:ind w:left="720" w:hanging="720"/>
      </w:pPr>
      <w:r w:rsidRPr="001E2326">
        <w:rPr>
          <w:lang w:val="es-ES"/>
        </w:rPr>
        <w:t xml:space="preserve">Paredes Trejo, F. J., H. A. Barbosa, M. A. Peñaloza-Murillo, M. Alejandra Moreno, and A. Farías. </w:t>
      </w:r>
      <w:r w:rsidRPr="00903E45">
        <w:t xml:space="preserve">2016. Intercomparison of improved satellite rainfall estimation with CHIRPS gridded product and rain gauge data over Venezuela. </w:t>
      </w:r>
      <w:r w:rsidRPr="00903E45">
        <w:rPr>
          <w:i/>
        </w:rPr>
        <w:t>Atmósfera</w:t>
      </w:r>
      <w:r w:rsidRPr="00903E45">
        <w:t xml:space="preserve">, 29: 323-342. </w:t>
      </w:r>
      <w:hyperlink r:id="rId34" w:history="1">
        <w:r w:rsidRPr="00903E45">
          <w:rPr>
            <w:rStyle w:val="Hipervnculo"/>
          </w:rPr>
          <w:t>https://doi.org/https://doi.org/10.20937/ATM.2016.29.04.04</w:t>
        </w:r>
      </w:hyperlink>
    </w:p>
    <w:p w14:paraId="34EB8B91" w14:textId="5CF1397F" w:rsidR="00903E45" w:rsidRPr="00903E45" w:rsidRDefault="00903E45" w:rsidP="00903E45">
      <w:pPr>
        <w:pStyle w:val="EndNoteBibliography"/>
        <w:spacing w:after="0" w:line="480" w:lineRule="auto"/>
        <w:ind w:left="720" w:hanging="720"/>
      </w:pPr>
      <w:r w:rsidRPr="00903E45">
        <w:t xml:space="preserve">Paton, S. 2022. Panama Canal Authority: Monthly Rain_ACP_Vertical.xlsx. </w:t>
      </w:r>
      <w:hyperlink r:id="rId35" w:history="1">
        <w:r w:rsidRPr="00903E45">
          <w:rPr>
            <w:rStyle w:val="Hipervnculo"/>
          </w:rPr>
          <w:t>https://doi.org/https://doi.org/10.25573/data.10304306.v8</w:t>
        </w:r>
      </w:hyperlink>
    </w:p>
    <w:p w14:paraId="13568479" w14:textId="5DF07044" w:rsidR="00903E45" w:rsidRPr="00903E45" w:rsidRDefault="00903E45" w:rsidP="00903E45">
      <w:pPr>
        <w:pStyle w:val="EndNoteBibliography"/>
        <w:spacing w:after="0" w:line="480" w:lineRule="auto"/>
        <w:ind w:left="720" w:hanging="720"/>
      </w:pPr>
      <w:r w:rsidRPr="00903E45">
        <w:t xml:space="preserve">Paton, S. 2023. </w:t>
      </w:r>
      <w:r w:rsidRPr="00903E45">
        <w:rPr>
          <w:i/>
        </w:rPr>
        <w:t xml:space="preserve">2022 Meteorological and Hydrological Summary for Barro Colorado Island. </w:t>
      </w:r>
      <w:r w:rsidRPr="00903E45">
        <w:t xml:space="preserve">Smithsonian Tropical Research Institute. </w:t>
      </w:r>
      <w:hyperlink r:id="rId36" w:history="1">
        <w:r w:rsidRPr="00903E45">
          <w:rPr>
            <w:rStyle w:val="Hipervnculo"/>
          </w:rPr>
          <w:t>https://smithsonian.figshare.com/articles/dataset/Yearly_Reports_Barro_Colorado_Island/11799111</w:t>
        </w:r>
      </w:hyperlink>
    </w:p>
    <w:p w14:paraId="03149FE9" w14:textId="77777777" w:rsidR="00903E45" w:rsidRPr="00903E45" w:rsidRDefault="00903E45" w:rsidP="00903E45">
      <w:pPr>
        <w:pStyle w:val="EndNoteBibliography"/>
        <w:spacing w:after="0" w:line="480" w:lineRule="auto"/>
        <w:ind w:left="720" w:hanging="720"/>
      </w:pPr>
      <w:r w:rsidRPr="00903E45">
        <w:t xml:space="preserve">Paton, S., and R. F. Stallard. 2023. The climate of Barro Colorado Island. In </w:t>
      </w:r>
      <w:r w:rsidRPr="00903E45">
        <w:rPr>
          <w:i/>
        </w:rPr>
        <w:t>The First 100 Years of Research on Barro Colorado Island: The Physical Basis</w:t>
      </w:r>
      <w:r w:rsidRPr="00903E45">
        <w:t>, ed. R. F. Stallard: Smithsonian Institution Scholarly Press</w:t>
      </w:r>
    </w:p>
    <w:p w14:paraId="51999D1E" w14:textId="77777777" w:rsidR="00903E45" w:rsidRPr="00903E45" w:rsidRDefault="00903E45" w:rsidP="00903E45">
      <w:pPr>
        <w:pStyle w:val="EndNoteBibliography"/>
        <w:spacing w:after="0" w:line="480" w:lineRule="auto"/>
        <w:ind w:left="720" w:hanging="720"/>
      </w:pPr>
      <w:r w:rsidRPr="00903E45">
        <w:t xml:space="preserve">Pebesma, E. J., and R. S. Bivand. 2005. Classes and methods for spatial data in R. </w:t>
      </w:r>
      <w:r w:rsidRPr="00903E45">
        <w:rPr>
          <w:i/>
        </w:rPr>
        <w:t>R News</w:t>
      </w:r>
      <w:r w:rsidRPr="00903E45">
        <w:t>, 5: 9-13</w:t>
      </w:r>
    </w:p>
    <w:p w14:paraId="61FD4298" w14:textId="7094CDBB" w:rsidR="00903E45" w:rsidRPr="00903E45" w:rsidRDefault="00903E45" w:rsidP="00903E45">
      <w:pPr>
        <w:pStyle w:val="EndNoteBibliography"/>
        <w:spacing w:after="0" w:line="480" w:lineRule="auto"/>
        <w:ind w:left="720" w:hanging="720"/>
      </w:pPr>
      <w:r w:rsidRPr="00903E45">
        <w:t xml:space="preserve">Pollock, M. D., G. O'Donnell, P. Quinn, M. Dutton, A. Black, M. E. Wilkinson, M. Colli, M. Stagnaro, L. G. Lanza, E. Lewis, C. G. Kilsby, and P. E. O'Connell. 2018. Quantifying and Mitigating Wind-Induced Undercatch in Rainfall Measurements. </w:t>
      </w:r>
      <w:r w:rsidRPr="00903E45">
        <w:rPr>
          <w:i/>
        </w:rPr>
        <w:t>Water Resources Research</w:t>
      </w:r>
      <w:r w:rsidRPr="00903E45">
        <w:t xml:space="preserve">, 54: 3863-3875. </w:t>
      </w:r>
      <w:hyperlink r:id="rId37" w:history="1">
        <w:r w:rsidRPr="00903E45">
          <w:rPr>
            <w:rStyle w:val="Hipervnculo"/>
          </w:rPr>
          <w:t>https://doi.org/https://doi.org/10.1029/2017WR022421</w:t>
        </w:r>
      </w:hyperlink>
    </w:p>
    <w:p w14:paraId="6B8CFCAF" w14:textId="5EFA17AA" w:rsidR="00903E45" w:rsidRPr="00903E45" w:rsidRDefault="00903E45" w:rsidP="00903E45">
      <w:pPr>
        <w:pStyle w:val="EndNoteBibliography"/>
        <w:spacing w:after="0" w:line="480" w:lineRule="auto"/>
        <w:ind w:left="720" w:hanging="720"/>
      </w:pPr>
      <w:r w:rsidRPr="00903E45">
        <w:t xml:space="preserve">Team, R. C. 2022. </w:t>
      </w:r>
      <w:r w:rsidRPr="00903E45">
        <w:rPr>
          <w:i/>
        </w:rPr>
        <w:t xml:space="preserve">R: A language and environment for statistical computing. </w:t>
      </w:r>
      <w:r w:rsidRPr="00903E45">
        <w:t xml:space="preserve">R Foundation for Statistical Computing (Vienna, Austria). </w:t>
      </w:r>
      <w:hyperlink r:id="rId38" w:history="1">
        <w:r w:rsidRPr="00903E45">
          <w:rPr>
            <w:rStyle w:val="Hipervnculo"/>
          </w:rPr>
          <w:t>https://www.R-project.org/</w:t>
        </w:r>
      </w:hyperlink>
    </w:p>
    <w:p w14:paraId="57AF51EB" w14:textId="70E528C1" w:rsidR="00903E45" w:rsidRPr="00903E45" w:rsidRDefault="00903E45" w:rsidP="00903E45">
      <w:pPr>
        <w:pStyle w:val="EndNoteBibliography"/>
        <w:spacing w:after="0" w:line="480" w:lineRule="auto"/>
        <w:ind w:left="720" w:hanging="720"/>
      </w:pPr>
      <w:r w:rsidRPr="00903E45">
        <w:t xml:space="preserve">Tennekes, M. 2018. tmap: Thematic Maps in R.:. </w:t>
      </w:r>
      <w:r w:rsidRPr="00903E45">
        <w:rPr>
          <w:i/>
        </w:rPr>
        <w:t>Journal of Statistical Software</w:t>
      </w:r>
      <w:r w:rsidRPr="00903E45">
        <w:t xml:space="preserve">, 84: 1-39. </w:t>
      </w:r>
      <w:hyperlink r:id="rId39" w:history="1">
        <w:r w:rsidRPr="00903E45">
          <w:rPr>
            <w:rStyle w:val="Hipervnculo"/>
          </w:rPr>
          <w:t>https://doi.org/10.18637/jss.v084.i06</w:t>
        </w:r>
      </w:hyperlink>
    </w:p>
    <w:p w14:paraId="206E72F0" w14:textId="29844CD0" w:rsidR="00903E45" w:rsidRPr="00903E45" w:rsidRDefault="00903E45" w:rsidP="00903E45">
      <w:pPr>
        <w:pStyle w:val="EndNoteBibliography"/>
        <w:spacing w:line="480" w:lineRule="auto"/>
        <w:ind w:left="720" w:hanging="720"/>
      </w:pPr>
      <w:r w:rsidRPr="00903E45">
        <w:t xml:space="preserve">Trenberth, K. E., D. P. Stepaniak, J. W. Hurrell, and M. Fiorino. 2001. Quality of Reanalyses in the Tropics. </w:t>
      </w:r>
      <w:r w:rsidRPr="00903E45">
        <w:rPr>
          <w:i/>
        </w:rPr>
        <w:t>Journal of Climate</w:t>
      </w:r>
      <w:r w:rsidRPr="00903E45">
        <w:t xml:space="preserve">, 14: 1499-1510. </w:t>
      </w:r>
      <w:hyperlink r:id="rId40" w:history="1">
        <w:r w:rsidRPr="00903E45">
          <w:rPr>
            <w:rStyle w:val="Hipervnculo"/>
          </w:rPr>
          <w:t>https://doi.org/10.1175/1520-0442(2001)014</w:t>
        </w:r>
      </w:hyperlink>
      <w:r w:rsidRPr="00903E45">
        <w:t>&lt;1499:QORITT&gt;2.0.CO;2</w:t>
      </w:r>
    </w:p>
    <w:p w14:paraId="0B0EBA1D" w14:textId="569B573C" w:rsidR="004B41E5" w:rsidRDefault="00903E45" w:rsidP="00903E45">
      <w:pPr>
        <w:spacing w:after="0" w:line="480" w:lineRule="auto"/>
      </w:pPr>
      <w:r>
        <w:fldChar w:fldCharType="end"/>
      </w:r>
    </w:p>
    <w:sectPr w:rsidR="004B41E5" w:rsidSect="00903E4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02" w:author="Muller-Landau, Helene" w:date="2023-02-27T10:21:00Z" w:initials="MLH">
    <w:p w14:paraId="65351462" w14:textId="77777777" w:rsidR="00033719" w:rsidRDefault="00033719" w:rsidP="00033719">
      <w:pPr>
        <w:pStyle w:val="Textocomentario"/>
      </w:pPr>
      <w:r>
        <w:rPr>
          <w:rStyle w:val="Refdecomentario"/>
        </w:rPr>
        <w:annotationRef/>
      </w:r>
      <w:r w:rsidRPr="00EB1893">
        <w:t xml:space="preserve">Sorry one more suggested change in axis labels:  Please change “Observed” to “In situ” on the y axis, and change from “Reanalysis” to “Gridded product” on the x axis.  </w:t>
      </w:r>
    </w:p>
  </w:comment>
  <w:comment w:id="103" w:author="Muller-Landau, Helene" w:date="2023-02-27T10:23:00Z" w:initials="MLH">
    <w:p w14:paraId="405BE7D1" w14:textId="77777777" w:rsidR="00033719" w:rsidRDefault="00033719" w:rsidP="00033719">
      <w:pPr>
        <w:pStyle w:val="Textocomentario"/>
      </w:pPr>
      <w:r>
        <w:rPr>
          <w:rStyle w:val="Refdecomentario"/>
        </w:rPr>
        <w:annotationRef/>
      </w:r>
      <w:r>
        <w:t>Is this correct? Or the reverse?  Same wording in the caption to figure 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5351462" w15:done="0"/>
  <w15:commentEx w15:paraId="405BE7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7A7028D" w16cex:dateUtc="2023-02-27T15:21:00Z"/>
  <w16cex:commentExtensible w16cex:durableId="27A7033C" w16cex:dateUtc="2023-02-27T15: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5351462" w16cid:durableId="27A7028D"/>
  <w16cid:commentId w16cid:paraId="405BE7D1" w16cid:durableId="27A703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AF82F9" w14:textId="77777777" w:rsidR="00B07082" w:rsidRDefault="00B07082" w:rsidP="00313E25">
      <w:pPr>
        <w:spacing w:after="0" w:line="240" w:lineRule="auto"/>
      </w:pPr>
      <w:r>
        <w:separator/>
      </w:r>
    </w:p>
  </w:endnote>
  <w:endnote w:type="continuationSeparator" w:id="0">
    <w:p w14:paraId="24992F29" w14:textId="77777777" w:rsidR="00B07082" w:rsidRDefault="00B07082" w:rsidP="00313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4E0E59" w14:textId="77777777" w:rsidR="00B07082" w:rsidRDefault="00B07082" w:rsidP="00313E25">
      <w:pPr>
        <w:spacing w:after="0" w:line="240" w:lineRule="auto"/>
      </w:pPr>
      <w:r>
        <w:separator/>
      </w:r>
    </w:p>
  </w:footnote>
  <w:footnote w:type="continuationSeparator" w:id="0">
    <w:p w14:paraId="55BBA3B3" w14:textId="77777777" w:rsidR="00B07082" w:rsidRDefault="00B07082" w:rsidP="00313E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137B2"/>
    <w:multiLevelType w:val="hybridMultilevel"/>
    <w:tmpl w:val="56240646"/>
    <w:lvl w:ilvl="0" w:tplc="211C9882">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7BD5580"/>
    <w:multiLevelType w:val="hybridMultilevel"/>
    <w:tmpl w:val="CAF83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1E56C9"/>
    <w:multiLevelType w:val="hybridMultilevel"/>
    <w:tmpl w:val="0868B80C"/>
    <w:lvl w:ilvl="0" w:tplc="F49463CC">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777229"/>
    <w:multiLevelType w:val="hybridMultilevel"/>
    <w:tmpl w:val="C86C8436"/>
    <w:lvl w:ilvl="0" w:tplc="C85E7AF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E86C6E"/>
    <w:multiLevelType w:val="hybridMultilevel"/>
    <w:tmpl w:val="7EEA617E"/>
    <w:lvl w:ilvl="0" w:tplc="9E84D65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BF007E"/>
    <w:multiLevelType w:val="hybridMultilevel"/>
    <w:tmpl w:val="BEF0790C"/>
    <w:lvl w:ilvl="0" w:tplc="AF6C467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813053"/>
    <w:multiLevelType w:val="hybridMultilevel"/>
    <w:tmpl w:val="BBB6B4C2"/>
    <w:lvl w:ilvl="0" w:tplc="B8D44B80">
      <w:start w:val="5"/>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8170064">
    <w:abstractNumId w:val="1"/>
  </w:num>
  <w:num w:numId="2" w16cid:durableId="54284266">
    <w:abstractNumId w:val="3"/>
  </w:num>
  <w:num w:numId="3" w16cid:durableId="335570200">
    <w:abstractNumId w:val="5"/>
  </w:num>
  <w:num w:numId="4" w16cid:durableId="423035322">
    <w:abstractNumId w:val="6"/>
  </w:num>
  <w:num w:numId="5" w16cid:durableId="256526920">
    <w:abstractNumId w:val="2"/>
  </w:num>
  <w:num w:numId="6" w16cid:durableId="414938980">
    <w:abstractNumId w:val="0"/>
  </w:num>
  <w:num w:numId="7" w16cid:durableId="206131765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icente Vasquez">
    <w15:presenceInfo w15:providerId="Windows Live" w15:userId="c84b159587499601"/>
  </w15:person>
  <w15:person w15:author="Muller-Landau, Helene">
    <w15:presenceInfo w15:providerId="AD" w15:userId="S::MullerH@SI.EDU::4a51e14d-247f-4e17-8962-c4793626da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Smithsonian Scholarly Pres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0ee5dazes0fr5esxzmp9fxpfpaarvwtxddt&quot;&gt;HeleneReprints2021&lt;record-ids&gt;&lt;item&gt;7658&lt;/item&gt;&lt;item&gt;34014&lt;/item&gt;&lt;item&gt;39000&lt;/item&gt;&lt;item&gt;39741&lt;/item&gt;&lt;item&gt;41693&lt;/item&gt;&lt;item&gt;47018&lt;/item&gt;&lt;item&gt;47022&lt;/item&gt;&lt;item&gt;47024&lt;/item&gt;&lt;item&gt;47029&lt;/item&gt;&lt;item&gt;47648&lt;/item&gt;&lt;item&gt;47757&lt;/item&gt;&lt;item&gt;47771&lt;/item&gt;&lt;item&gt;47774&lt;/item&gt;&lt;item&gt;47780&lt;/item&gt;&lt;item&gt;47784&lt;/item&gt;&lt;item&gt;47792&lt;/item&gt;&lt;item&gt;47793&lt;/item&gt;&lt;item&gt;47794&lt;/item&gt;&lt;item&gt;47795&lt;/item&gt;&lt;item&gt;47796&lt;/item&gt;&lt;item&gt;47798&lt;/item&gt;&lt;item&gt;47799&lt;/item&gt;&lt;item&gt;47800&lt;/item&gt;&lt;item&gt;47801&lt;/item&gt;&lt;item&gt;47802&lt;/item&gt;&lt;item&gt;47803&lt;/item&gt;&lt;/record-ids&gt;&lt;/item&gt;&lt;/Libraries&gt;"/>
  </w:docVars>
  <w:rsids>
    <w:rsidRoot w:val="00002E65"/>
    <w:rsid w:val="00000686"/>
    <w:rsid w:val="00002E65"/>
    <w:rsid w:val="000046DD"/>
    <w:rsid w:val="00013BAB"/>
    <w:rsid w:val="00016901"/>
    <w:rsid w:val="00021E61"/>
    <w:rsid w:val="000224CA"/>
    <w:rsid w:val="00025A66"/>
    <w:rsid w:val="00030244"/>
    <w:rsid w:val="00033566"/>
    <w:rsid w:val="00033719"/>
    <w:rsid w:val="000438F7"/>
    <w:rsid w:val="00046D50"/>
    <w:rsid w:val="000534D0"/>
    <w:rsid w:val="00063772"/>
    <w:rsid w:val="00067BB4"/>
    <w:rsid w:val="000709A6"/>
    <w:rsid w:val="00073ABA"/>
    <w:rsid w:val="0008313D"/>
    <w:rsid w:val="000863DA"/>
    <w:rsid w:val="000A5F35"/>
    <w:rsid w:val="000A6078"/>
    <w:rsid w:val="000B4841"/>
    <w:rsid w:val="000C749A"/>
    <w:rsid w:val="000D1955"/>
    <w:rsid w:val="000D420B"/>
    <w:rsid w:val="000E2ED5"/>
    <w:rsid w:val="000E35FB"/>
    <w:rsid w:val="000F1455"/>
    <w:rsid w:val="00104C28"/>
    <w:rsid w:val="0010506A"/>
    <w:rsid w:val="00106E84"/>
    <w:rsid w:val="001076D1"/>
    <w:rsid w:val="00107F1F"/>
    <w:rsid w:val="0011610D"/>
    <w:rsid w:val="00132CFE"/>
    <w:rsid w:val="0014325E"/>
    <w:rsid w:val="00162514"/>
    <w:rsid w:val="00174612"/>
    <w:rsid w:val="00186BCE"/>
    <w:rsid w:val="00193E77"/>
    <w:rsid w:val="001A7CC1"/>
    <w:rsid w:val="001B5773"/>
    <w:rsid w:val="001C0A1D"/>
    <w:rsid w:val="001D322E"/>
    <w:rsid w:val="001D672D"/>
    <w:rsid w:val="001D6882"/>
    <w:rsid w:val="001E2326"/>
    <w:rsid w:val="001E660B"/>
    <w:rsid w:val="001E6857"/>
    <w:rsid w:val="001F50FE"/>
    <w:rsid w:val="001F5EF2"/>
    <w:rsid w:val="00207A39"/>
    <w:rsid w:val="0021064E"/>
    <w:rsid w:val="00216B19"/>
    <w:rsid w:val="00216E87"/>
    <w:rsid w:val="00223F44"/>
    <w:rsid w:val="00241545"/>
    <w:rsid w:val="002A0AED"/>
    <w:rsid w:val="002A71B7"/>
    <w:rsid w:val="002B53D5"/>
    <w:rsid w:val="002D42F8"/>
    <w:rsid w:val="002E5B9F"/>
    <w:rsid w:val="002E611E"/>
    <w:rsid w:val="002F0394"/>
    <w:rsid w:val="0030555F"/>
    <w:rsid w:val="0030580A"/>
    <w:rsid w:val="00313E25"/>
    <w:rsid w:val="00332FB1"/>
    <w:rsid w:val="00333AA4"/>
    <w:rsid w:val="00341DBD"/>
    <w:rsid w:val="00347236"/>
    <w:rsid w:val="003513A6"/>
    <w:rsid w:val="00352611"/>
    <w:rsid w:val="0037614A"/>
    <w:rsid w:val="00390845"/>
    <w:rsid w:val="003A3482"/>
    <w:rsid w:val="003C09EB"/>
    <w:rsid w:val="003D341C"/>
    <w:rsid w:val="003F12C1"/>
    <w:rsid w:val="00403510"/>
    <w:rsid w:val="00421A60"/>
    <w:rsid w:val="00423BC1"/>
    <w:rsid w:val="00430B44"/>
    <w:rsid w:val="00455876"/>
    <w:rsid w:val="00462387"/>
    <w:rsid w:val="00471779"/>
    <w:rsid w:val="004737B1"/>
    <w:rsid w:val="004830CD"/>
    <w:rsid w:val="004858B3"/>
    <w:rsid w:val="004B41E5"/>
    <w:rsid w:val="004B4536"/>
    <w:rsid w:val="004D0F2F"/>
    <w:rsid w:val="004D3ADF"/>
    <w:rsid w:val="004D3DEF"/>
    <w:rsid w:val="004F1B68"/>
    <w:rsid w:val="00501E8E"/>
    <w:rsid w:val="00526C48"/>
    <w:rsid w:val="005523B7"/>
    <w:rsid w:val="005564C4"/>
    <w:rsid w:val="00557DFC"/>
    <w:rsid w:val="00593C37"/>
    <w:rsid w:val="00597816"/>
    <w:rsid w:val="005B0FD0"/>
    <w:rsid w:val="005B423F"/>
    <w:rsid w:val="005B459E"/>
    <w:rsid w:val="005C2C6C"/>
    <w:rsid w:val="005D0D08"/>
    <w:rsid w:val="005E357A"/>
    <w:rsid w:val="005E44A7"/>
    <w:rsid w:val="00605B07"/>
    <w:rsid w:val="00616B46"/>
    <w:rsid w:val="00617967"/>
    <w:rsid w:val="0062045A"/>
    <w:rsid w:val="006236FA"/>
    <w:rsid w:val="0062501A"/>
    <w:rsid w:val="00630C4E"/>
    <w:rsid w:val="0064470D"/>
    <w:rsid w:val="00650B22"/>
    <w:rsid w:val="00651EAF"/>
    <w:rsid w:val="00652F90"/>
    <w:rsid w:val="00654F56"/>
    <w:rsid w:val="0068128F"/>
    <w:rsid w:val="00682D39"/>
    <w:rsid w:val="006851CE"/>
    <w:rsid w:val="006871EE"/>
    <w:rsid w:val="00687427"/>
    <w:rsid w:val="00693588"/>
    <w:rsid w:val="006E7030"/>
    <w:rsid w:val="006F1B11"/>
    <w:rsid w:val="006F34ED"/>
    <w:rsid w:val="006F364F"/>
    <w:rsid w:val="006F5F7F"/>
    <w:rsid w:val="00704C50"/>
    <w:rsid w:val="00707A49"/>
    <w:rsid w:val="00716595"/>
    <w:rsid w:val="00716C5A"/>
    <w:rsid w:val="00720D66"/>
    <w:rsid w:val="00734029"/>
    <w:rsid w:val="00734A2A"/>
    <w:rsid w:val="00741549"/>
    <w:rsid w:val="007510DE"/>
    <w:rsid w:val="0076438E"/>
    <w:rsid w:val="007645A4"/>
    <w:rsid w:val="007834AB"/>
    <w:rsid w:val="0078399F"/>
    <w:rsid w:val="00796BA3"/>
    <w:rsid w:val="00797766"/>
    <w:rsid w:val="007B368F"/>
    <w:rsid w:val="007C1F9C"/>
    <w:rsid w:val="007C25B6"/>
    <w:rsid w:val="007D3183"/>
    <w:rsid w:val="007D67B4"/>
    <w:rsid w:val="007E0034"/>
    <w:rsid w:val="007E0B20"/>
    <w:rsid w:val="007E1ACB"/>
    <w:rsid w:val="007E20DC"/>
    <w:rsid w:val="007E7E80"/>
    <w:rsid w:val="00801B42"/>
    <w:rsid w:val="00813B40"/>
    <w:rsid w:val="00816166"/>
    <w:rsid w:val="00816C52"/>
    <w:rsid w:val="008321CB"/>
    <w:rsid w:val="00841639"/>
    <w:rsid w:val="00843475"/>
    <w:rsid w:val="00852861"/>
    <w:rsid w:val="00853251"/>
    <w:rsid w:val="008567EE"/>
    <w:rsid w:val="00856853"/>
    <w:rsid w:val="008571EA"/>
    <w:rsid w:val="0086230E"/>
    <w:rsid w:val="00862F1A"/>
    <w:rsid w:val="0088201C"/>
    <w:rsid w:val="0089030C"/>
    <w:rsid w:val="0089135C"/>
    <w:rsid w:val="00897306"/>
    <w:rsid w:val="00897F07"/>
    <w:rsid w:val="008A2D91"/>
    <w:rsid w:val="008C06FD"/>
    <w:rsid w:val="008E1F6D"/>
    <w:rsid w:val="008E6674"/>
    <w:rsid w:val="008F14B3"/>
    <w:rsid w:val="00903E45"/>
    <w:rsid w:val="00906AFE"/>
    <w:rsid w:val="009123B7"/>
    <w:rsid w:val="00915354"/>
    <w:rsid w:val="00916733"/>
    <w:rsid w:val="009224C5"/>
    <w:rsid w:val="009256A3"/>
    <w:rsid w:val="00932956"/>
    <w:rsid w:val="00950FB1"/>
    <w:rsid w:val="00952B70"/>
    <w:rsid w:val="00972281"/>
    <w:rsid w:val="00993605"/>
    <w:rsid w:val="00996D35"/>
    <w:rsid w:val="00997133"/>
    <w:rsid w:val="009A0CE0"/>
    <w:rsid w:val="009A11CF"/>
    <w:rsid w:val="009A245D"/>
    <w:rsid w:val="009B20D9"/>
    <w:rsid w:val="009C0EDC"/>
    <w:rsid w:val="009C3A1C"/>
    <w:rsid w:val="009C7B12"/>
    <w:rsid w:val="009D3029"/>
    <w:rsid w:val="009E3A4E"/>
    <w:rsid w:val="009F5C82"/>
    <w:rsid w:val="00A07358"/>
    <w:rsid w:val="00A07B27"/>
    <w:rsid w:val="00A1122C"/>
    <w:rsid w:val="00A1132F"/>
    <w:rsid w:val="00A149D0"/>
    <w:rsid w:val="00A20FCF"/>
    <w:rsid w:val="00A35F82"/>
    <w:rsid w:val="00A45765"/>
    <w:rsid w:val="00A50927"/>
    <w:rsid w:val="00A55B4D"/>
    <w:rsid w:val="00A577D6"/>
    <w:rsid w:val="00A836CF"/>
    <w:rsid w:val="00A83F74"/>
    <w:rsid w:val="00A8697A"/>
    <w:rsid w:val="00AA2BCA"/>
    <w:rsid w:val="00AC1F84"/>
    <w:rsid w:val="00AD5D67"/>
    <w:rsid w:val="00AD6D62"/>
    <w:rsid w:val="00AE3D44"/>
    <w:rsid w:val="00AF26A4"/>
    <w:rsid w:val="00B00436"/>
    <w:rsid w:val="00B00591"/>
    <w:rsid w:val="00B006D2"/>
    <w:rsid w:val="00B008EB"/>
    <w:rsid w:val="00B020EF"/>
    <w:rsid w:val="00B07082"/>
    <w:rsid w:val="00B13862"/>
    <w:rsid w:val="00B13A39"/>
    <w:rsid w:val="00B13F0B"/>
    <w:rsid w:val="00B21232"/>
    <w:rsid w:val="00B27FF2"/>
    <w:rsid w:val="00B33643"/>
    <w:rsid w:val="00B33FE4"/>
    <w:rsid w:val="00B340B6"/>
    <w:rsid w:val="00B36F3A"/>
    <w:rsid w:val="00B37043"/>
    <w:rsid w:val="00B46126"/>
    <w:rsid w:val="00B46BD5"/>
    <w:rsid w:val="00B80735"/>
    <w:rsid w:val="00B871B1"/>
    <w:rsid w:val="00B97286"/>
    <w:rsid w:val="00BA52A8"/>
    <w:rsid w:val="00BB767E"/>
    <w:rsid w:val="00BB7F61"/>
    <w:rsid w:val="00BC4645"/>
    <w:rsid w:val="00BD2B59"/>
    <w:rsid w:val="00BE1943"/>
    <w:rsid w:val="00BF00C4"/>
    <w:rsid w:val="00BF5C8E"/>
    <w:rsid w:val="00BF723C"/>
    <w:rsid w:val="00C03CAC"/>
    <w:rsid w:val="00C04E63"/>
    <w:rsid w:val="00C170DB"/>
    <w:rsid w:val="00C2552B"/>
    <w:rsid w:val="00C30C66"/>
    <w:rsid w:val="00C46E78"/>
    <w:rsid w:val="00C51A82"/>
    <w:rsid w:val="00C60EDC"/>
    <w:rsid w:val="00C75ADC"/>
    <w:rsid w:val="00C91024"/>
    <w:rsid w:val="00C9261F"/>
    <w:rsid w:val="00CA55BE"/>
    <w:rsid w:val="00CA5EFC"/>
    <w:rsid w:val="00CC0522"/>
    <w:rsid w:val="00CC55CD"/>
    <w:rsid w:val="00CE54AE"/>
    <w:rsid w:val="00CF3A30"/>
    <w:rsid w:val="00D028FA"/>
    <w:rsid w:val="00D03FCC"/>
    <w:rsid w:val="00D05F7D"/>
    <w:rsid w:val="00D17935"/>
    <w:rsid w:val="00D21289"/>
    <w:rsid w:val="00D22E1C"/>
    <w:rsid w:val="00D45313"/>
    <w:rsid w:val="00D4676C"/>
    <w:rsid w:val="00D50135"/>
    <w:rsid w:val="00D5497A"/>
    <w:rsid w:val="00D60D35"/>
    <w:rsid w:val="00D61270"/>
    <w:rsid w:val="00D72005"/>
    <w:rsid w:val="00D77CDA"/>
    <w:rsid w:val="00D8373C"/>
    <w:rsid w:val="00D94AAD"/>
    <w:rsid w:val="00D956A2"/>
    <w:rsid w:val="00DB097F"/>
    <w:rsid w:val="00DB7DFC"/>
    <w:rsid w:val="00DD42F2"/>
    <w:rsid w:val="00DE1D10"/>
    <w:rsid w:val="00DE70CD"/>
    <w:rsid w:val="00E043AA"/>
    <w:rsid w:val="00E053E7"/>
    <w:rsid w:val="00E126FD"/>
    <w:rsid w:val="00E15BBF"/>
    <w:rsid w:val="00E236F7"/>
    <w:rsid w:val="00E25D57"/>
    <w:rsid w:val="00E3247B"/>
    <w:rsid w:val="00E43B7E"/>
    <w:rsid w:val="00E55B20"/>
    <w:rsid w:val="00E66296"/>
    <w:rsid w:val="00E704E8"/>
    <w:rsid w:val="00E71E07"/>
    <w:rsid w:val="00E7674B"/>
    <w:rsid w:val="00E84F99"/>
    <w:rsid w:val="00E9021B"/>
    <w:rsid w:val="00EA2A35"/>
    <w:rsid w:val="00ED640B"/>
    <w:rsid w:val="00F16BDF"/>
    <w:rsid w:val="00F21086"/>
    <w:rsid w:val="00F3747B"/>
    <w:rsid w:val="00F46E50"/>
    <w:rsid w:val="00F514AF"/>
    <w:rsid w:val="00F5378A"/>
    <w:rsid w:val="00F67FB6"/>
    <w:rsid w:val="00F71655"/>
    <w:rsid w:val="00F72CD1"/>
    <w:rsid w:val="00F9219C"/>
    <w:rsid w:val="00F928AC"/>
    <w:rsid w:val="00F9514F"/>
    <w:rsid w:val="00FA601B"/>
    <w:rsid w:val="00FA72F5"/>
    <w:rsid w:val="00FB1A55"/>
    <w:rsid w:val="00FB458D"/>
    <w:rsid w:val="00FB5200"/>
    <w:rsid w:val="00FD4AE0"/>
    <w:rsid w:val="00FD69CF"/>
    <w:rsid w:val="00FF4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C02DA"/>
  <w15:docId w15:val="{C09AEFE0-B111-407B-B497-77E071620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A39"/>
    <w:rPr>
      <w:rFonts w:ascii="Times New Roman" w:hAnsi="Times New Roman"/>
      <w:sz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sid w:val="00002E65"/>
    <w:rPr>
      <w:sz w:val="16"/>
      <w:szCs w:val="16"/>
    </w:rPr>
  </w:style>
  <w:style w:type="paragraph" w:styleId="Textocomentario">
    <w:name w:val="annotation text"/>
    <w:basedOn w:val="Normal"/>
    <w:link w:val="TextocomentarioCar"/>
    <w:uiPriority w:val="99"/>
    <w:unhideWhenUsed/>
    <w:rsid w:val="00002E65"/>
    <w:pPr>
      <w:spacing w:line="240" w:lineRule="auto"/>
    </w:pPr>
    <w:rPr>
      <w:sz w:val="20"/>
      <w:szCs w:val="20"/>
    </w:rPr>
  </w:style>
  <w:style w:type="character" w:customStyle="1" w:styleId="TextocomentarioCar">
    <w:name w:val="Texto comentario Car"/>
    <w:basedOn w:val="Fuentedeprrafopredeter"/>
    <w:link w:val="Textocomentario"/>
    <w:uiPriority w:val="99"/>
    <w:rsid w:val="00002E65"/>
    <w:rPr>
      <w:sz w:val="20"/>
      <w:szCs w:val="20"/>
    </w:rPr>
  </w:style>
  <w:style w:type="paragraph" w:styleId="Asuntodelcomentario">
    <w:name w:val="annotation subject"/>
    <w:basedOn w:val="Textocomentario"/>
    <w:next w:val="Textocomentario"/>
    <w:link w:val="AsuntodelcomentarioCar"/>
    <w:uiPriority w:val="99"/>
    <w:semiHidden/>
    <w:unhideWhenUsed/>
    <w:rsid w:val="00AF26A4"/>
    <w:rPr>
      <w:b/>
      <w:bCs/>
    </w:rPr>
  </w:style>
  <w:style w:type="character" w:customStyle="1" w:styleId="AsuntodelcomentarioCar">
    <w:name w:val="Asunto del comentario Car"/>
    <w:basedOn w:val="TextocomentarioCar"/>
    <w:link w:val="Asuntodelcomentario"/>
    <w:uiPriority w:val="99"/>
    <w:semiHidden/>
    <w:rsid w:val="00AF26A4"/>
    <w:rPr>
      <w:b/>
      <w:bCs/>
      <w:sz w:val="20"/>
      <w:szCs w:val="20"/>
    </w:rPr>
  </w:style>
  <w:style w:type="paragraph" w:styleId="Prrafodelista">
    <w:name w:val="List Paragraph"/>
    <w:basedOn w:val="Normal"/>
    <w:uiPriority w:val="34"/>
    <w:qFormat/>
    <w:rsid w:val="00AE3D44"/>
    <w:pPr>
      <w:ind w:left="720"/>
      <w:contextualSpacing/>
    </w:pPr>
  </w:style>
  <w:style w:type="paragraph" w:styleId="Revisin">
    <w:name w:val="Revision"/>
    <w:hidden/>
    <w:uiPriority w:val="99"/>
    <w:semiHidden/>
    <w:rsid w:val="009224C5"/>
    <w:pPr>
      <w:spacing w:after="0" w:line="240" w:lineRule="auto"/>
    </w:pPr>
  </w:style>
  <w:style w:type="character" w:styleId="Hipervnculo">
    <w:name w:val="Hyperlink"/>
    <w:basedOn w:val="Fuentedeprrafopredeter"/>
    <w:uiPriority w:val="99"/>
    <w:unhideWhenUsed/>
    <w:rsid w:val="009224C5"/>
    <w:rPr>
      <w:color w:val="0000FF"/>
      <w:u w:val="single"/>
    </w:rPr>
  </w:style>
  <w:style w:type="paragraph" w:styleId="NormalWeb">
    <w:name w:val="Normal (Web)"/>
    <w:basedOn w:val="Normal"/>
    <w:uiPriority w:val="99"/>
    <w:unhideWhenUsed/>
    <w:rsid w:val="009224C5"/>
    <w:pPr>
      <w:spacing w:before="100" w:beforeAutospacing="1" w:after="100" w:afterAutospacing="1" w:line="240" w:lineRule="auto"/>
    </w:pPr>
    <w:rPr>
      <w:rFonts w:eastAsia="Times New Roman" w:cs="Times New Roman"/>
      <w:szCs w:val="24"/>
    </w:rPr>
  </w:style>
  <w:style w:type="character" w:customStyle="1" w:styleId="author">
    <w:name w:val="author"/>
    <w:basedOn w:val="Fuentedeprrafopredeter"/>
    <w:rsid w:val="009224C5"/>
  </w:style>
  <w:style w:type="character" w:customStyle="1" w:styleId="pubyear">
    <w:name w:val="pubyear"/>
    <w:basedOn w:val="Fuentedeprrafopredeter"/>
    <w:rsid w:val="009224C5"/>
  </w:style>
  <w:style w:type="character" w:customStyle="1" w:styleId="articletitle">
    <w:name w:val="articletitle"/>
    <w:basedOn w:val="Fuentedeprrafopredeter"/>
    <w:rsid w:val="009224C5"/>
  </w:style>
  <w:style w:type="character" w:customStyle="1" w:styleId="vol">
    <w:name w:val="vol"/>
    <w:basedOn w:val="Fuentedeprrafopredeter"/>
    <w:rsid w:val="009224C5"/>
  </w:style>
  <w:style w:type="character" w:customStyle="1" w:styleId="pagefirst">
    <w:name w:val="pagefirst"/>
    <w:basedOn w:val="Fuentedeprrafopredeter"/>
    <w:rsid w:val="009224C5"/>
  </w:style>
  <w:style w:type="character" w:customStyle="1" w:styleId="pagelast">
    <w:name w:val="pagelast"/>
    <w:basedOn w:val="Fuentedeprrafopredeter"/>
    <w:rsid w:val="009224C5"/>
  </w:style>
  <w:style w:type="character" w:styleId="nfasis">
    <w:name w:val="Emphasis"/>
    <w:basedOn w:val="Fuentedeprrafopredeter"/>
    <w:uiPriority w:val="20"/>
    <w:qFormat/>
    <w:rsid w:val="009224C5"/>
    <w:rPr>
      <w:i/>
      <w:iCs/>
    </w:rPr>
  </w:style>
  <w:style w:type="character" w:styleId="Mencinsinresolver">
    <w:name w:val="Unresolved Mention"/>
    <w:basedOn w:val="Fuentedeprrafopredeter"/>
    <w:uiPriority w:val="99"/>
    <w:semiHidden/>
    <w:unhideWhenUsed/>
    <w:rsid w:val="0078399F"/>
    <w:rPr>
      <w:color w:val="605E5C"/>
      <w:shd w:val="clear" w:color="auto" w:fill="E1DFDD"/>
    </w:rPr>
  </w:style>
  <w:style w:type="character" w:styleId="CitaHTML">
    <w:name w:val="HTML Cite"/>
    <w:basedOn w:val="Fuentedeprrafopredeter"/>
    <w:uiPriority w:val="99"/>
    <w:semiHidden/>
    <w:unhideWhenUsed/>
    <w:rsid w:val="000E35FB"/>
    <w:rPr>
      <w:i/>
      <w:iCs/>
    </w:rPr>
  </w:style>
  <w:style w:type="character" w:styleId="Nmerodelnea">
    <w:name w:val="line number"/>
    <w:basedOn w:val="Fuentedeprrafopredeter"/>
    <w:uiPriority w:val="99"/>
    <w:semiHidden/>
    <w:unhideWhenUsed/>
    <w:rsid w:val="0088201C"/>
  </w:style>
  <w:style w:type="character" w:styleId="Textodelmarcadordeposicin">
    <w:name w:val="Placeholder Text"/>
    <w:basedOn w:val="Fuentedeprrafopredeter"/>
    <w:uiPriority w:val="99"/>
    <w:semiHidden/>
    <w:rsid w:val="00F3747B"/>
    <w:rPr>
      <w:color w:val="808080"/>
    </w:rPr>
  </w:style>
  <w:style w:type="paragraph" w:customStyle="1" w:styleId="EndNoteBibliographyTitle">
    <w:name w:val="EndNote Bibliography Title"/>
    <w:basedOn w:val="Normal"/>
    <w:link w:val="EndNoteBibliographyTitleChar"/>
    <w:rsid w:val="00B006D2"/>
    <w:pPr>
      <w:spacing w:after="0"/>
      <w:jc w:val="center"/>
    </w:pPr>
    <w:rPr>
      <w:rFonts w:cs="Times New Roman"/>
      <w:noProof/>
    </w:rPr>
  </w:style>
  <w:style w:type="character" w:customStyle="1" w:styleId="EndNoteBibliographyTitleChar">
    <w:name w:val="EndNote Bibliography Title Char"/>
    <w:basedOn w:val="Fuentedeprrafopredeter"/>
    <w:link w:val="EndNoteBibliographyTitle"/>
    <w:rsid w:val="00B006D2"/>
    <w:rPr>
      <w:rFonts w:ascii="Times New Roman" w:hAnsi="Times New Roman" w:cs="Times New Roman"/>
      <w:noProof/>
      <w:sz w:val="24"/>
    </w:rPr>
  </w:style>
  <w:style w:type="paragraph" w:customStyle="1" w:styleId="EndNoteBibliography">
    <w:name w:val="EndNote Bibliography"/>
    <w:basedOn w:val="Normal"/>
    <w:link w:val="EndNoteBibliographyChar"/>
    <w:rsid w:val="00B006D2"/>
    <w:pPr>
      <w:spacing w:line="240" w:lineRule="auto"/>
    </w:pPr>
    <w:rPr>
      <w:rFonts w:cs="Times New Roman"/>
      <w:noProof/>
    </w:rPr>
  </w:style>
  <w:style w:type="character" w:customStyle="1" w:styleId="EndNoteBibliographyChar">
    <w:name w:val="EndNote Bibliography Char"/>
    <w:basedOn w:val="Fuentedeprrafopredeter"/>
    <w:link w:val="EndNoteBibliography"/>
    <w:rsid w:val="00B006D2"/>
    <w:rPr>
      <w:rFonts w:ascii="Times New Roman" w:hAnsi="Times New Roman" w:cs="Times New Roman"/>
      <w:noProof/>
      <w:sz w:val="24"/>
    </w:rPr>
  </w:style>
  <w:style w:type="table" w:styleId="Tablaconcuadrcula">
    <w:name w:val="Table Grid"/>
    <w:basedOn w:val="Tablanormal"/>
    <w:uiPriority w:val="39"/>
    <w:rsid w:val="00033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f0">
    <w:name w:val="pf0"/>
    <w:basedOn w:val="Normal"/>
    <w:rsid w:val="004737B1"/>
    <w:pPr>
      <w:spacing w:before="100" w:beforeAutospacing="1" w:after="100" w:afterAutospacing="1" w:line="240" w:lineRule="auto"/>
    </w:pPr>
    <w:rPr>
      <w:rFonts w:eastAsia="Times New Roman" w:cs="Times New Roman"/>
      <w:szCs w:val="24"/>
    </w:rPr>
  </w:style>
  <w:style w:type="character" w:customStyle="1" w:styleId="cf01">
    <w:name w:val="cf01"/>
    <w:basedOn w:val="Fuentedeprrafopredeter"/>
    <w:rsid w:val="004737B1"/>
    <w:rPr>
      <w:rFonts w:ascii="Segoe UI" w:hAnsi="Segoe UI" w:cs="Segoe UI" w:hint="default"/>
      <w:b/>
      <w:bCs/>
      <w:sz w:val="18"/>
      <w:szCs w:val="18"/>
    </w:rPr>
  </w:style>
  <w:style w:type="paragraph" w:styleId="Encabezado">
    <w:name w:val="header"/>
    <w:basedOn w:val="Normal"/>
    <w:link w:val="EncabezadoCar"/>
    <w:uiPriority w:val="99"/>
    <w:unhideWhenUsed/>
    <w:rsid w:val="00313E2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313E25"/>
    <w:rPr>
      <w:rFonts w:ascii="Times New Roman" w:hAnsi="Times New Roman"/>
      <w:sz w:val="24"/>
    </w:rPr>
  </w:style>
  <w:style w:type="paragraph" w:styleId="Piedepgina">
    <w:name w:val="footer"/>
    <w:basedOn w:val="Normal"/>
    <w:link w:val="PiedepginaCar"/>
    <w:uiPriority w:val="99"/>
    <w:unhideWhenUsed/>
    <w:rsid w:val="00313E2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313E2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64005">
      <w:bodyDiv w:val="1"/>
      <w:marLeft w:val="0"/>
      <w:marRight w:val="0"/>
      <w:marTop w:val="0"/>
      <w:marBottom w:val="0"/>
      <w:divBdr>
        <w:top w:val="none" w:sz="0" w:space="0" w:color="auto"/>
        <w:left w:val="none" w:sz="0" w:space="0" w:color="auto"/>
        <w:bottom w:val="none" w:sz="0" w:space="0" w:color="auto"/>
        <w:right w:val="none" w:sz="0" w:space="0" w:color="auto"/>
      </w:divBdr>
    </w:div>
    <w:div w:id="40205260">
      <w:bodyDiv w:val="1"/>
      <w:marLeft w:val="0"/>
      <w:marRight w:val="0"/>
      <w:marTop w:val="0"/>
      <w:marBottom w:val="0"/>
      <w:divBdr>
        <w:top w:val="none" w:sz="0" w:space="0" w:color="auto"/>
        <w:left w:val="none" w:sz="0" w:space="0" w:color="auto"/>
        <w:bottom w:val="none" w:sz="0" w:space="0" w:color="auto"/>
        <w:right w:val="none" w:sz="0" w:space="0" w:color="auto"/>
      </w:divBdr>
      <w:divsChild>
        <w:div w:id="1135755419">
          <w:marLeft w:val="0"/>
          <w:marRight w:val="0"/>
          <w:marTop w:val="0"/>
          <w:marBottom w:val="0"/>
          <w:divBdr>
            <w:top w:val="none" w:sz="0" w:space="0" w:color="auto"/>
            <w:left w:val="none" w:sz="0" w:space="0" w:color="auto"/>
            <w:bottom w:val="none" w:sz="0" w:space="0" w:color="auto"/>
            <w:right w:val="none" w:sz="0" w:space="0" w:color="auto"/>
          </w:divBdr>
          <w:divsChild>
            <w:div w:id="94380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7362">
      <w:bodyDiv w:val="1"/>
      <w:marLeft w:val="0"/>
      <w:marRight w:val="0"/>
      <w:marTop w:val="0"/>
      <w:marBottom w:val="0"/>
      <w:divBdr>
        <w:top w:val="none" w:sz="0" w:space="0" w:color="auto"/>
        <w:left w:val="none" w:sz="0" w:space="0" w:color="auto"/>
        <w:bottom w:val="none" w:sz="0" w:space="0" w:color="auto"/>
        <w:right w:val="none" w:sz="0" w:space="0" w:color="auto"/>
      </w:divBdr>
    </w:div>
    <w:div w:id="261768457">
      <w:bodyDiv w:val="1"/>
      <w:marLeft w:val="0"/>
      <w:marRight w:val="0"/>
      <w:marTop w:val="0"/>
      <w:marBottom w:val="0"/>
      <w:divBdr>
        <w:top w:val="none" w:sz="0" w:space="0" w:color="auto"/>
        <w:left w:val="none" w:sz="0" w:space="0" w:color="auto"/>
        <w:bottom w:val="none" w:sz="0" w:space="0" w:color="auto"/>
        <w:right w:val="none" w:sz="0" w:space="0" w:color="auto"/>
      </w:divBdr>
    </w:div>
    <w:div w:id="418599702">
      <w:bodyDiv w:val="1"/>
      <w:marLeft w:val="0"/>
      <w:marRight w:val="0"/>
      <w:marTop w:val="0"/>
      <w:marBottom w:val="0"/>
      <w:divBdr>
        <w:top w:val="none" w:sz="0" w:space="0" w:color="auto"/>
        <w:left w:val="none" w:sz="0" w:space="0" w:color="auto"/>
        <w:bottom w:val="none" w:sz="0" w:space="0" w:color="auto"/>
        <w:right w:val="none" w:sz="0" w:space="0" w:color="auto"/>
      </w:divBdr>
    </w:div>
    <w:div w:id="456460566">
      <w:bodyDiv w:val="1"/>
      <w:marLeft w:val="0"/>
      <w:marRight w:val="0"/>
      <w:marTop w:val="0"/>
      <w:marBottom w:val="0"/>
      <w:divBdr>
        <w:top w:val="none" w:sz="0" w:space="0" w:color="auto"/>
        <w:left w:val="none" w:sz="0" w:space="0" w:color="auto"/>
        <w:bottom w:val="none" w:sz="0" w:space="0" w:color="auto"/>
        <w:right w:val="none" w:sz="0" w:space="0" w:color="auto"/>
      </w:divBdr>
    </w:div>
    <w:div w:id="587815279">
      <w:bodyDiv w:val="1"/>
      <w:marLeft w:val="0"/>
      <w:marRight w:val="0"/>
      <w:marTop w:val="0"/>
      <w:marBottom w:val="0"/>
      <w:divBdr>
        <w:top w:val="none" w:sz="0" w:space="0" w:color="auto"/>
        <w:left w:val="none" w:sz="0" w:space="0" w:color="auto"/>
        <w:bottom w:val="none" w:sz="0" w:space="0" w:color="auto"/>
        <w:right w:val="none" w:sz="0" w:space="0" w:color="auto"/>
      </w:divBdr>
    </w:div>
    <w:div w:id="811336568">
      <w:bodyDiv w:val="1"/>
      <w:marLeft w:val="0"/>
      <w:marRight w:val="0"/>
      <w:marTop w:val="0"/>
      <w:marBottom w:val="0"/>
      <w:divBdr>
        <w:top w:val="none" w:sz="0" w:space="0" w:color="auto"/>
        <w:left w:val="none" w:sz="0" w:space="0" w:color="auto"/>
        <w:bottom w:val="none" w:sz="0" w:space="0" w:color="auto"/>
        <w:right w:val="none" w:sz="0" w:space="0" w:color="auto"/>
      </w:divBdr>
      <w:divsChild>
        <w:div w:id="262687991">
          <w:marLeft w:val="0"/>
          <w:marRight w:val="0"/>
          <w:marTop w:val="0"/>
          <w:marBottom w:val="0"/>
          <w:divBdr>
            <w:top w:val="none" w:sz="0" w:space="0" w:color="auto"/>
            <w:left w:val="none" w:sz="0" w:space="0" w:color="auto"/>
            <w:bottom w:val="none" w:sz="0" w:space="0" w:color="auto"/>
            <w:right w:val="none" w:sz="0" w:space="0" w:color="auto"/>
          </w:divBdr>
          <w:divsChild>
            <w:div w:id="80374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4065">
      <w:bodyDiv w:val="1"/>
      <w:marLeft w:val="0"/>
      <w:marRight w:val="0"/>
      <w:marTop w:val="0"/>
      <w:marBottom w:val="0"/>
      <w:divBdr>
        <w:top w:val="none" w:sz="0" w:space="0" w:color="auto"/>
        <w:left w:val="none" w:sz="0" w:space="0" w:color="auto"/>
        <w:bottom w:val="none" w:sz="0" w:space="0" w:color="auto"/>
        <w:right w:val="none" w:sz="0" w:space="0" w:color="auto"/>
      </w:divBdr>
    </w:div>
    <w:div w:id="923295946">
      <w:bodyDiv w:val="1"/>
      <w:marLeft w:val="0"/>
      <w:marRight w:val="0"/>
      <w:marTop w:val="0"/>
      <w:marBottom w:val="0"/>
      <w:divBdr>
        <w:top w:val="none" w:sz="0" w:space="0" w:color="auto"/>
        <w:left w:val="none" w:sz="0" w:space="0" w:color="auto"/>
        <w:bottom w:val="none" w:sz="0" w:space="0" w:color="auto"/>
        <w:right w:val="none" w:sz="0" w:space="0" w:color="auto"/>
      </w:divBdr>
    </w:div>
    <w:div w:id="957880578">
      <w:bodyDiv w:val="1"/>
      <w:marLeft w:val="0"/>
      <w:marRight w:val="0"/>
      <w:marTop w:val="0"/>
      <w:marBottom w:val="0"/>
      <w:divBdr>
        <w:top w:val="none" w:sz="0" w:space="0" w:color="auto"/>
        <w:left w:val="none" w:sz="0" w:space="0" w:color="auto"/>
        <w:bottom w:val="none" w:sz="0" w:space="0" w:color="auto"/>
        <w:right w:val="none" w:sz="0" w:space="0" w:color="auto"/>
      </w:divBdr>
    </w:div>
    <w:div w:id="1107457697">
      <w:bodyDiv w:val="1"/>
      <w:marLeft w:val="0"/>
      <w:marRight w:val="0"/>
      <w:marTop w:val="0"/>
      <w:marBottom w:val="0"/>
      <w:divBdr>
        <w:top w:val="none" w:sz="0" w:space="0" w:color="auto"/>
        <w:left w:val="none" w:sz="0" w:space="0" w:color="auto"/>
        <w:bottom w:val="none" w:sz="0" w:space="0" w:color="auto"/>
        <w:right w:val="none" w:sz="0" w:space="0" w:color="auto"/>
      </w:divBdr>
    </w:div>
    <w:div w:id="1132669044">
      <w:bodyDiv w:val="1"/>
      <w:marLeft w:val="0"/>
      <w:marRight w:val="0"/>
      <w:marTop w:val="0"/>
      <w:marBottom w:val="0"/>
      <w:divBdr>
        <w:top w:val="none" w:sz="0" w:space="0" w:color="auto"/>
        <w:left w:val="none" w:sz="0" w:space="0" w:color="auto"/>
        <w:bottom w:val="none" w:sz="0" w:space="0" w:color="auto"/>
        <w:right w:val="none" w:sz="0" w:space="0" w:color="auto"/>
      </w:divBdr>
    </w:div>
    <w:div w:id="1175612369">
      <w:bodyDiv w:val="1"/>
      <w:marLeft w:val="0"/>
      <w:marRight w:val="0"/>
      <w:marTop w:val="0"/>
      <w:marBottom w:val="0"/>
      <w:divBdr>
        <w:top w:val="none" w:sz="0" w:space="0" w:color="auto"/>
        <w:left w:val="none" w:sz="0" w:space="0" w:color="auto"/>
        <w:bottom w:val="none" w:sz="0" w:space="0" w:color="auto"/>
        <w:right w:val="none" w:sz="0" w:space="0" w:color="auto"/>
      </w:divBdr>
    </w:div>
    <w:div w:id="1255751157">
      <w:bodyDiv w:val="1"/>
      <w:marLeft w:val="0"/>
      <w:marRight w:val="0"/>
      <w:marTop w:val="0"/>
      <w:marBottom w:val="0"/>
      <w:divBdr>
        <w:top w:val="none" w:sz="0" w:space="0" w:color="auto"/>
        <w:left w:val="none" w:sz="0" w:space="0" w:color="auto"/>
        <w:bottom w:val="none" w:sz="0" w:space="0" w:color="auto"/>
        <w:right w:val="none" w:sz="0" w:space="0" w:color="auto"/>
      </w:divBdr>
    </w:div>
    <w:div w:id="1361276036">
      <w:bodyDiv w:val="1"/>
      <w:marLeft w:val="0"/>
      <w:marRight w:val="0"/>
      <w:marTop w:val="0"/>
      <w:marBottom w:val="0"/>
      <w:divBdr>
        <w:top w:val="none" w:sz="0" w:space="0" w:color="auto"/>
        <w:left w:val="none" w:sz="0" w:space="0" w:color="auto"/>
        <w:bottom w:val="none" w:sz="0" w:space="0" w:color="auto"/>
        <w:right w:val="none" w:sz="0" w:space="0" w:color="auto"/>
      </w:divBdr>
      <w:divsChild>
        <w:div w:id="1681080814">
          <w:marLeft w:val="0"/>
          <w:marRight w:val="0"/>
          <w:marTop w:val="0"/>
          <w:marBottom w:val="0"/>
          <w:divBdr>
            <w:top w:val="none" w:sz="0" w:space="0" w:color="auto"/>
            <w:left w:val="none" w:sz="0" w:space="0" w:color="auto"/>
            <w:bottom w:val="none" w:sz="0" w:space="0" w:color="auto"/>
            <w:right w:val="none" w:sz="0" w:space="0" w:color="auto"/>
          </w:divBdr>
          <w:divsChild>
            <w:div w:id="39063111">
              <w:marLeft w:val="0"/>
              <w:marRight w:val="0"/>
              <w:marTop w:val="0"/>
              <w:marBottom w:val="0"/>
              <w:divBdr>
                <w:top w:val="none" w:sz="0" w:space="0" w:color="auto"/>
                <w:left w:val="none" w:sz="0" w:space="0" w:color="auto"/>
                <w:bottom w:val="none" w:sz="0" w:space="0" w:color="auto"/>
                <w:right w:val="none" w:sz="0" w:space="0" w:color="auto"/>
              </w:divBdr>
            </w:div>
            <w:div w:id="192311167">
              <w:marLeft w:val="0"/>
              <w:marRight w:val="0"/>
              <w:marTop w:val="0"/>
              <w:marBottom w:val="0"/>
              <w:divBdr>
                <w:top w:val="none" w:sz="0" w:space="0" w:color="auto"/>
                <w:left w:val="none" w:sz="0" w:space="0" w:color="auto"/>
                <w:bottom w:val="none" w:sz="0" w:space="0" w:color="auto"/>
                <w:right w:val="none" w:sz="0" w:space="0" w:color="auto"/>
              </w:divBdr>
            </w:div>
            <w:div w:id="326786350">
              <w:marLeft w:val="0"/>
              <w:marRight w:val="0"/>
              <w:marTop w:val="0"/>
              <w:marBottom w:val="0"/>
              <w:divBdr>
                <w:top w:val="none" w:sz="0" w:space="0" w:color="auto"/>
                <w:left w:val="none" w:sz="0" w:space="0" w:color="auto"/>
                <w:bottom w:val="none" w:sz="0" w:space="0" w:color="auto"/>
                <w:right w:val="none" w:sz="0" w:space="0" w:color="auto"/>
              </w:divBdr>
            </w:div>
            <w:div w:id="406535031">
              <w:marLeft w:val="0"/>
              <w:marRight w:val="0"/>
              <w:marTop w:val="0"/>
              <w:marBottom w:val="0"/>
              <w:divBdr>
                <w:top w:val="none" w:sz="0" w:space="0" w:color="auto"/>
                <w:left w:val="none" w:sz="0" w:space="0" w:color="auto"/>
                <w:bottom w:val="none" w:sz="0" w:space="0" w:color="auto"/>
                <w:right w:val="none" w:sz="0" w:space="0" w:color="auto"/>
              </w:divBdr>
            </w:div>
            <w:div w:id="428430843">
              <w:marLeft w:val="0"/>
              <w:marRight w:val="0"/>
              <w:marTop w:val="0"/>
              <w:marBottom w:val="0"/>
              <w:divBdr>
                <w:top w:val="none" w:sz="0" w:space="0" w:color="auto"/>
                <w:left w:val="none" w:sz="0" w:space="0" w:color="auto"/>
                <w:bottom w:val="none" w:sz="0" w:space="0" w:color="auto"/>
                <w:right w:val="none" w:sz="0" w:space="0" w:color="auto"/>
              </w:divBdr>
            </w:div>
            <w:div w:id="607202586">
              <w:marLeft w:val="0"/>
              <w:marRight w:val="0"/>
              <w:marTop w:val="0"/>
              <w:marBottom w:val="0"/>
              <w:divBdr>
                <w:top w:val="none" w:sz="0" w:space="0" w:color="auto"/>
                <w:left w:val="none" w:sz="0" w:space="0" w:color="auto"/>
                <w:bottom w:val="none" w:sz="0" w:space="0" w:color="auto"/>
                <w:right w:val="none" w:sz="0" w:space="0" w:color="auto"/>
              </w:divBdr>
            </w:div>
            <w:div w:id="612320800">
              <w:marLeft w:val="0"/>
              <w:marRight w:val="0"/>
              <w:marTop w:val="0"/>
              <w:marBottom w:val="0"/>
              <w:divBdr>
                <w:top w:val="none" w:sz="0" w:space="0" w:color="auto"/>
                <w:left w:val="none" w:sz="0" w:space="0" w:color="auto"/>
                <w:bottom w:val="none" w:sz="0" w:space="0" w:color="auto"/>
                <w:right w:val="none" w:sz="0" w:space="0" w:color="auto"/>
              </w:divBdr>
            </w:div>
            <w:div w:id="759260062">
              <w:marLeft w:val="0"/>
              <w:marRight w:val="0"/>
              <w:marTop w:val="0"/>
              <w:marBottom w:val="0"/>
              <w:divBdr>
                <w:top w:val="none" w:sz="0" w:space="0" w:color="auto"/>
                <w:left w:val="none" w:sz="0" w:space="0" w:color="auto"/>
                <w:bottom w:val="none" w:sz="0" w:space="0" w:color="auto"/>
                <w:right w:val="none" w:sz="0" w:space="0" w:color="auto"/>
              </w:divBdr>
            </w:div>
            <w:div w:id="761877138">
              <w:marLeft w:val="0"/>
              <w:marRight w:val="0"/>
              <w:marTop w:val="0"/>
              <w:marBottom w:val="0"/>
              <w:divBdr>
                <w:top w:val="none" w:sz="0" w:space="0" w:color="auto"/>
                <w:left w:val="none" w:sz="0" w:space="0" w:color="auto"/>
                <w:bottom w:val="none" w:sz="0" w:space="0" w:color="auto"/>
                <w:right w:val="none" w:sz="0" w:space="0" w:color="auto"/>
              </w:divBdr>
            </w:div>
            <w:div w:id="785806111">
              <w:marLeft w:val="0"/>
              <w:marRight w:val="0"/>
              <w:marTop w:val="0"/>
              <w:marBottom w:val="0"/>
              <w:divBdr>
                <w:top w:val="none" w:sz="0" w:space="0" w:color="auto"/>
                <w:left w:val="none" w:sz="0" w:space="0" w:color="auto"/>
                <w:bottom w:val="none" w:sz="0" w:space="0" w:color="auto"/>
                <w:right w:val="none" w:sz="0" w:space="0" w:color="auto"/>
              </w:divBdr>
            </w:div>
            <w:div w:id="800609271">
              <w:marLeft w:val="0"/>
              <w:marRight w:val="0"/>
              <w:marTop w:val="0"/>
              <w:marBottom w:val="0"/>
              <w:divBdr>
                <w:top w:val="none" w:sz="0" w:space="0" w:color="auto"/>
                <w:left w:val="none" w:sz="0" w:space="0" w:color="auto"/>
                <w:bottom w:val="none" w:sz="0" w:space="0" w:color="auto"/>
                <w:right w:val="none" w:sz="0" w:space="0" w:color="auto"/>
              </w:divBdr>
            </w:div>
            <w:div w:id="1112169473">
              <w:marLeft w:val="0"/>
              <w:marRight w:val="0"/>
              <w:marTop w:val="0"/>
              <w:marBottom w:val="0"/>
              <w:divBdr>
                <w:top w:val="none" w:sz="0" w:space="0" w:color="auto"/>
                <w:left w:val="none" w:sz="0" w:space="0" w:color="auto"/>
                <w:bottom w:val="none" w:sz="0" w:space="0" w:color="auto"/>
                <w:right w:val="none" w:sz="0" w:space="0" w:color="auto"/>
              </w:divBdr>
            </w:div>
            <w:div w:id="1175532329">
              <w:marLeft w:val="0"/>
              <w:marRight w:val="0"/>
              <w:marTop w:val="0"/>
              <w:marBottom w:val="0"/>
              <w:divBdr>
                <w:top w:val="none" w:sz="0" w:space="0" w:color="auto"/>
                <w:left w:val="none" w:sz="0" w:space="0" w:color="auto"/>
                <w:bottom w:val="none" w:sz="0" w:space="0" w:color="auto"/>
                <w:right w:val="none" w:sz="0" w:space="0" w:color="auto"/>
              </w:divBdr>
            </w:div>
            <w:div w:id="1196431757">
              <w:marLeft w:val="0"/>
              <w:marRight w:val="0"/>
              <w:marTop w:val="0"/>
              <w:marBottom w:val="0"/>
              <w:divBdr>
                <w:top w:val="none" w:sz="0" w:space="0" w:color="auto"/>
                <w:left w:val="none" w:sz="0" w:space="0" w:color="auto"/>
                <w:bottom w:val="none" w:sz="0" w:space="0" w:color="auto"/>
                <w:right w:val="none" w:sz="0" w:space="0" w:color="auto"/>
              </w:divBdr>
            </w:div>
            <w:div w:id="1200782523">
              <w:marLeft w:val="0"/>
              <w:marRight w:val="0"/>
              <w:marTop w:val="0"/>
              <w:marBottom w:val="0"/>
              <w:divBdr>
                <w:top w:val="none" w:sz="0" w:space="0" w:color="auto"/>
                <w:left w:val="none" w:sz="0" w:space="0" w:color="auto"/>
                <w:bottom w:val="none" w:sz="0" w:space="0" w:color="auto"/>
                <w:right w:val="none" w:sz="0" w:space="0" w:color="auto"/>
              </w:divBdr>
            </w:div>
            <w:div w:id="1207566721">
              <w:marLeft w:val="0"/>
              <w:marRight w:val="0"/>
              <w:marTop w:val="0"/>
              <w:marBottom w:val="0"/>
              <w:divBdr>
                <w:top w:val="none" w:sz="0" w:space="0" w:color="auto"/>
                <w:left w:val="none" w:sz="0" w:space="0" w:color="auto"/>
                <w:bottom w:val="none" w:sz="0" w:space="0" w:color="auto"/>
                <w:right w:val="none" w:sz="0" w:space="0" w:color="auto"/>
              </w:divBdr>
            </w:div>
            <w:div w:id="1208299779">
              <w:marLeft w:val="0"/>
              <w:marRight w:val="0"/>
              <w:marTop w:val="0"/>
              <w:marBottom w:val="0"/>
              <w:divBdr>
                <w:top w:val="none" w:sz="0" w:space="0" w:color="auto"/>
                <w:left w:val="none" w:sz="0" w:space="0" w:color="auto"/>
                <w:bottom w:val="none" w:sz="0" w:space="0" w:color="auto"/>
                <w:right w:val="none" w:sz="0" w:space="0" w:color="auto"/>
              </w:divBdr>
            </w:div>
            <w:div w:id="1225608328">
              <w:marLeft w:val="0"/>
              <w:marRight w:val="0"/>
              <w:marTop w:val="0"/>
              <w:marBottom w:val="0"/>
              <w:divBdr>
                <w:top w:val="none" w:sz="0" w:space="0" w:color="auto"/>
                <w:left w:val="none" w:sz="0" w:space="0" w:color="auto"/>
                <w:bottom w:val="none" w:sz="0" w:space="0" w:color="auto"/>
                <w:right w:val="none" w:sz="0" w:space="0" w:color="auto"/>
              </w:divBdr>
            </w:div>
            <w:div w:id="1234657947">
              <w:marLeft w:val="0"/>
              <w:marRight w:val="0"/>
              <w:marTop w:val="0"/>
              <w:marBottom w:val="0"/>
              <w:divBdr>
                <w:top w:val="none" w:sz="0" w:space="0" w:color="auto"/>
                <w:left w:val="none" w:sz="0" w:space="0" w:color="auto"/>
                <w:bottom w:val="none" w:sz="0" w:space="0" w:color="auto"/>
                <w:right w:val="none" w:sz="0" w:space="0" w:color="auto"/>
              </w:divBdr>
            </w:div>
            <w:div w:id="1236085042">
              <w:marLeft w:val="0"/>
              <w:marRight w:val="0"/>
              <w:marTop w:val="0"/>
              <w:marBottom w:val="0"/>
              <w:divBdr>
                <w:top w:val="none" w:sz="0" w:space="0" w:color="auto"/>
                <w:left w:val="none" w:sz="0" w:space="0" w:color="auto"/>
                <w:bottom w:val="none" w:sz="0" w:space="0" w:color="auto"/>
                <w:right w:val="none" w:sz="0" w:space="0" w:color="auto"/>
              </w:divBdr>
            </w:div>
            <w:div w:id="1261134670">
              <w:marLeft w:val="0"/>
              <w:marRight w:val="0"/>
              <w:marTop w:val="0"/>
              <w:marBottom w:val="0"/>
              <w:divBdr>
                <w:top w:val="none" w:sz="0" w:space="0" w:color="auto"/>
                <w:left w:val="none" w:sz="0" w:space="0" w:color="auto"/>
                <w:bottom w:val="none" w:sz="0" w:space="0" w:color="auto"/>
                <w:right w:val="none" w:sz="0" w:space="0" w:color="auto"/>
              </w:divBdr>
            </w:div>
            <w:div w:id="1322545359">
              <w:marLeft w:val="0"/>
              <w:marRight w:val="0"/>
              <w:marTop w:val="0"/>
              <w:marBottom w:val="0"/>
              <w:divBdr>
                <w:top w:val="none" w:sz="0" w:space="0" w:color="auto"/>
                <w:left w:val="none" w:sz="0" w:space="0" w:color="auto"/>
                <w:bottom w:val="none" w:sz="0" w:space="0" w:color="auto"/>
                <w:right w:val="none" w:sz="0" w:space="0" w:color="auto"/>
              </w:divBdr>
            </w:div>
            <w:div w:id="1378436055">
              <w:marLeft w:val="0"/>
              <w:marRight w:val="0"/>
              <w:marTop w:val="0"/>
              <w:marBottom w:val="0"/>
              <w:divBdr>
                <w:top w:val="none" w:sz="0" w:space="0" w:color="auto"/>
                <w:left w:val="none" w:sz="0" w:space="0" w:color="auto"/>
                <w:bottom w:val="none" w:sz="0" w:space="0" w:color="auto"/>
                <w:right w:val="none" w:sz="0" w:space="0" w:color="auto"/>
              </w:divBdr>
            </w:div>
            <w:div w:id="1473012715">
              <w:marLeft w:val="0"/>
              <w:marRight w:val="0"/>
              <w:marTop w:val="0"/>
              <w:marBottom w:val="0"/>
              <w:divBdr>
                <w:top w:val="none" w:sz="0" w:space="0" w:color="auto"/>
                <w:left w:val="none" w:sz="0" w:space="0" w:color="auto"/>
                <w:bottom w:val="none" w:sz="0" w:space="0" w:color="auto"/>
                <w:right w:val="none" w:sz="0" w:space="0" w:color="auto"/>
              </w:divBdr>
            </w:div>
            <w:div w:id="1537351966">
              <w:marLeft w:val="0"/>
              <w:marRight w:val="0"/>
              <w:marTop w:val="0"/>
              <w:marBottom w:val="0"/>
              <w:divBdr>
                <w:top w:val="none" w:sz="0" w:space="0" w:color="auto"/>
                <w:left w:val="none" w:sz="0" w:space="0" w:color="auto"/>
                <w:bottom w:val="none" w:sz="0" w:space="0" w:color="auto"/>
                <w:right w:val="none" w:sz="0" w:space="0" w:color="auto"/>
              </w:divBdr>
            </w:div>
            <w:div w:id="1545092977">
              <w:marLeft w:val="0"/>
              <w:marRight w:val="0"/>
              <w:marTop w:val="0"/>
              <w:marBottom w:val="0"/>
              <w:divBdr>
                <w:top w:val="none" w:sz="0" w:space="0" w:color="auto"/>
                <w:left w:val="none" w:sz="0" w:space="0" w:color="auto"/>
                <w:bottom w:val="none" w:sz="0" w:space="0" w:color="auto"/>
                <w:right w:val="none" w:sz="0" w:space="0" w:color="auto"/>
              </w:divBdr>
            </w:div>
            <w:div w:id="1580751762">
              <w:marLeft w:val="0"/>
              <w:marRight w:val="0"/>
              <w:marTop w:val="0"/>
              <w:marBottom w:val="0"/>
              <w:divBdr>
                <w:top w:val="none" w:sz="0" w:space="0" w:color="auto"/>
                <w:left w:val="none" w:sz="0" w:space="0" w:color="auto"/>
                <w:bottom w:val="none" w:sz="0" w:space="0" w:color="auto"/>
                <w:right w:val="none" w:sz="0" w:space="0" w:color="auto"/>
              </w:divBdr>
            </w:div>
            <w:div w:id="1636175613">
              <w:marLeft w:val="0"/>
              <w:marRight w:val="0"/>
              <w:marTop w:val="0"/>
              <w:marBottom w:val="0"/>
              <w:divBdr>
                <w:top w:val="none" w:sz="0" w:space="0" w:color="auto"/>
                <w:left w:val="none" w:sz="0" w:space="0" w:color="auto"/>
                <w:bottom w:val="none" w:sz="0" w:space="0" w:color="auto"/>
                <w:right w:val="none" w:sz="0" w:space="0" w:color="auto"/>
              </w:divBdr>
            </w:div>
            <w:div w:id="1731730671">
              <w:marLeft w:val="0"/>
              <w:marRight w:val="0"/>
              <w:marTop w:val="0"/>
              <w:marBottom w:val="0"/>
              <w:divBdr>
                <w:top w:val="none" w:sz="0" w:space="0" w:color="auto"/>
                <w:left w:val="none" w:sz="0" w:space="0" w:color="auto"/>
                <w:bottom w:val="none" w:sz="0" w:space="0" w:color="auto"/>
                <w:right w:val="none" w:sz="0" w:space="0" w:color="auto"/>
              </w:divBdr>
            </w:div>
            <w:div w:id="1733195630">
              <w:marLeft w:val="0"/>
              <w:marRight w:val="0"/>
              <w:marTop w:val="0"/>
              <w:marBottom w:val="0"/>
              <w:divBdr>
                <w:top w:val="none" w:sz="0" w:space="0" w:color="auto"/>
                <w:left w:val="none" w:sz="0" w:space="0" w:color="auto"/>
                <w:bottom w:val="none" w:sz="0" w:space="0" w:color="auto"/>
                <w:right w:val="none" w:sz="0" w:space="0" w:color="auto"/>
              </w:divBdr>
            </w:div>
            <w:div w:id="1808277812">
              <w:marLeft w:val="0"/>
              <w:marRight w:val="0"/>
              <w:marTop w:val="0"/>
              <w:marBottom w:val="0"/>
              <w:divBdr>
                <w:top w:val="none" w:sz="0" w:space="0" w:color="auto"/>
                <w:left w:val="none" w:sz="0" w:space="0" w:color="auto"/>
                <w:bottom w:val="none" w:sz="0" w:space="0" w:color="auto"/>
                <w:right w:val="none" w:sz="0" w:space="0" w:color="auto"/>
              </w:divBdr>
            </w:div>
            <w:div w:id="1997413674">
              <w:marLeft w:val="0"/>
              <w:marRight w:val="0"/>
              <w:marTop w:val="0"/>
              <w:marBottom w:val="0"/>
              <w:divBdr>
                <w:top w:val="none" w:sz="0" w:space="0" w:color="auto"/>
                <w:left w:val="none" w:sz="0" w:space="0" w:color="auto"/>
                <w:bottom w:val="none" w:sz="0" w:space="0" w:color="auto"/>
                <w:right w:val="none" w:sz="0" w:space="0" w:color="auto"/>
              </w:divBdr>
            </w:div>
            <w:div w:id="206579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5387">
      <w:bodyDiv w:val="1"/>
      <w:marLeft w:val="0"/>
      <w:marRight w:val="0"/>
      <w:marTop w:val="0"/>
      <w:marBottom w:val="0"/>
      <w:divBdr>
        <w:top w:val="none" w:sz="0" w:space="0" w:color="auto"/>
        <w:left w:val="none" w:sz="0" w:space="0" w:color="auto"/>
        <w:bottom w:val="none" w:sz="0" w:space="0" w:color="auto"/>
        <w:right w:val="none" w:sz="0" w:space="0" w:color="auto"/>
      </w:divBdr>
    </w:div>
    <w:div w:id="1476869486">
      <w:bodyDiv w:val="1"/>
      <w:marLeft w:val="0"/>
      <w:marRight w:val="0"/>
      <w:marTop w:val="0"/>
      <w:marBottom w:val="0"/>
      <w:divBdr>
        <w:top w:val="none" w:sz="0" w:space="0" w:color="auto"/>
        <w:left w:val="none" w:sz="0" w:space="0" w:color="auto"/>
        <w:bottom w:val="none" w:sz="0" w:space="0" w:color="auto"/>
        <w:right w:val="none" w:sz="0" w:space="0" w:color="auto"/>
      </w:divBdr>
    </w:div>
    <w:div w:id="1536040122">
      <w:bodyDiv w:val="1"/>
      <w:marLeft w:val="0"/>
      <w:marRight w:val="0"/>
      <w:marTop w:val="0"/>
      <w:marBottom w:val="0"/>
      <w:divBdr>
        <w:top w:val="none" w:sz="0" w:space="0" w:color="auto"/>
        <w:left w:val="none" w:sz="0" w:space="0" w:color="auto"/>
        <w:bottom w:val="none" w:sz="0" w:space="0" w:color="auto"/>
        <w:right w:val="none" w:sz="0" w:space="0" w:color="auto"/>
      </w:divBdr>
      <w:divsChild>
        <w:div w:id="1326320643">
          <w:marLeft w:val="0"/>
          <w:marRight w:val="0"/>
          <w:marTop w:val="0"/>
          <w:marBottom w:val="0"/>
          <w:divBdr>
            <w:top w:val="none" w:sz="0" w:space="0" w:color="auto"/>
            <w:left w:val="none" w:sz="0" w:space="0" w:color="auto"/>
            <w:bottom w:val="none" w:sz="0" w:space="0" w:color="auto"/>
            <w:right w:val="none" w:sz="0" w:space="0" w:color="auto"/>
          </w:divBdr>
          <w:divsChild>
            <w:div w:id="27877247">
              <w:marLeft w:val="0"/>
              <w:marRight w:val="0"/>
              <w:marTop w:val="0"/>
              <w:marBottom w:val="0"/>
              <w:divBdr>
                <w:top w:val="none" w:sz="0" w:space="0" w:color="auto"/>
                <w:left w:val="none" w:sz="0" w:space="0" w:color="auto"/>
                <w:bottom w:val="none" w:sz="0" w:space="0" w:color="auto"/>
                <w:right w:val="none" w:sz="0" w:space="0" w:color="auto"/>
              </w:divBdr>
            </w:div>
            <w:div w:id="106125404">
              <w:marLeft w:val="0"/>
              <w:marRight w:val="0"/>
              <w:marTop w:val="0"/>
              <w:marBottom w:val="0"/>
              <w:divBdr>
                <w:top w:val="none" w:sz="0" w:space="0" w:color="auto"/>
                <w:left w:val="none" w:sz="0" w:space="0" w:color="auto"/>
                <w:bottom w:val="none" w:sz="0" w:space="0" w:color="auto"/>
                <w:right w:val="none" w:sz="0" w:space="0" w:color="auto"/>
              </w:divBdr>
            </w:div>
            <w:div w:id="488986059">
              <w:marLeft w:val="0"/>
              <w:marRight w:val="0"/>
              <w:marTop w:val="0"/>
              <w:marBottom w:val="0"/>
              <w:divBdr>
                <w:top w:val="none" w:sz="0" w:space="0" w:color="auto"/>
                <w:left w:val="none" w:sz="0" w:space="0" w:color="auto"/>
                <w:bottom w:val="none" w:sz="0" w:space="0" w:color="auto"/>
                <w:right w:val="none" w:sz="0" w:space="0" w:color="auto"/>
              </w:divBdr>
            </w:div>
            <w:div w:id="732511585">
              <w:marLeft w:val="0"/>
              <w:marRight w:val="0"/>
              <w:marTop w:val="0"/>
              <w:marBottom w:val="0"/>
              <w:divBdr>
                <w:top w:val="none" w:sz="0" w:space="0" w:color="auto"/>
                <w:left w:val="none" w:sz="0" w:space="0" w:color="auto"/>
                <w:bottom w:val="none" w:sz="0" w:space="0" w:color="auto"/>
                <w:right w:val="none" w:sz="0" w:space="0" w:color="auto"/>
              </w:divBdr>
            </w:div>
            <w:div w:id="945306304">
              <w:marLeft w:val="0"/>
              <w:marRight w:val="0"/>
              <w:marTop w:val="0"/>
              <w:marBottom w:val="0"/>
              <w:divBdr>
                <w:top w:val="none" w:sz="0" w:space="0" w:color="auto"/>
                <w:left w:val="none" w:sz="0" w:space="0" w:color="auto"/>
                <w:bottom w:val="none" w:sz="0" w:space="0" w:color="auto"/>
                <w:right w:val="none" w:sz="0" w:space="0" w:color="auto"/>
              </w:divBdr>
            </w:div>
            <w:div w:id="998075587">
              <w:marLeft w:val="0"/>
              <w:marRight w:val="0"/>
              <w:marTop w:val="0"/>
              <w:marBottom w:val="0"/>
              <w:divBdr>
                <w:top w:val="none" w:sz="0" w:space="0" w:color="auto"/>
                <w:left w:val="none" w:sz="0" w:space="0" w:color="auto"/>
                <w:bottom w:val="none" w:sz="0" w:space="0" w:color="auto"/>
                <w:right w:val="none" w:sz="0" w:space="0" w:color="auto"/>
              </w:divBdr>
            </w:div>
            <w:div w:id="1043023522">
              <w:marLeft w:val="0"/>
              <w:marRight w:val="0"/>
              <w:marTop w:val="0"/>
              <w:marBottom w:val="0"/>
              <w:divBdr>
                <w:top w:val="none" w:sz="0" w:space="0" w:color="auto"/>
                <w:left w:val="none" w:sz="0" w:space="0" w:color="auto"/>
                <w:bottom w:val="none" w:sz="0" w:space="0" w:color="auto"/>
                <w:right w:val="none" w:sz="0" w:space="0" w:color="auto"/>
              </w:divBdr>
            </w:div>
            <w:div w:id="1058700967">
              <w:marLeft w:val="0"/>
              <w:marRight w:val="0"/>
              <w:marTop w:val="0"/>
              <w:marBottom w:val="0"/>
              <w:divBdr>
                <w:top w:val="none" w:sz="0" w:space="0" w:color="auto"/>
                <w:left w:val="none" w:sz="0" w:space="0" w:color="auto"/>
                <w:bottom w:val="none" w:sz="0" w:space="0" w:color="auto"/>
                <w:right w:val="none" w:sz="0" w:space="0" w:color="auto"/>
              </w:divBdr>
            </w:div>
            <w:div w:id="1563978366">
              <w:marLeft w:val="0"/>
              <w:marRight w:val="0"/>
              <w:marTop w:val="0"/>
              <w:marBottom w:val="0"/>
              <w:divBdr>
                <w:top w:val="none" w:sz="0" w:space="0" w:color="auto"/>
                <w:left w:val="none" w:sz="0" w:space="0" w:color="auto"/>
                <w:bottom w:val="none" w:sz="0" w:space="0" w:color="auto"/>
                <w:right w:val="none" w:sz="0" w:space="0" w:color="auto"/>
              </w:divBdr>
            </w:div>
            <w:div w:id="1642805747">
              <w:marLeft w:val="0"/>
              <w:marRight w:val="0"/>
              <w:marTop w:val="0"/>
              <w:marBottom w:val="0"/>
              <w:divBdr>
                <w:top w:val="none" w:sz="0" w:space="0" w:color="auto"/>
                <w:left w:val="none" w:sz="0" w:space="0" w:color="auto"/>
                <w:bottom w:val="none" w:sz="0" w:space="0" w:color="auto"/>
                <w:right w:val="none" w:sz="0" w:space="0" w:color="auto"/>
              </w:divBdr>
            </w:div>
            <w:div w:id="1938058053">
              <w:marLeft w:val="0"/>
              <w:marRight w:val="0"/>
              <w:marTop w:val="0"/>
              <w:marBottom w:val="0"/>
              <w:divBdr>
                <w:top w:val="none" w:sz="0" w:space="0" w:color="auto"/>
                <w:left w:val="none" w:sz="0" w:space="0" w:color="auto"/>
                <w:bottom w:val="none" w:sz="0" w:space="0" w:color="auto"/>
                <w:right w:val="none" w:sz="0" w:space="0" w:color="auto"/>
              </w:divBdr>
            </w:div>
            <w:div w:id="1985814246">
              <w:marLeft w:val="0"/>
              <w:marRight w:val="0"/>
              <w:marTop w:val="0"/>
              <w:marBottom w:val="0"/>
              <w:divBdr>
                <w:top w:val="none" w:sz="0" w:space="0" w:color="auto"/>
                <w:left w:val="none" w:sz="0" w:space="0" w:color="auto"/>
                <w:bottom w:val="none" w:sz="0" w:space="0" w:color="auto"/>
                <w:right w:val="none" w:sz="0" w:space="0" w:color="auto"/>
              </w:divBdr>
            </w:div>
            <w:div w:id="2005695811">
              <w:marLeft w:val="0"/>
              <w:marRight w:val="0"/>
              <w:marTop w:val="0"/>
              <w:marBottom w:val="0"/>
              <w:divBdr>
                <w:top w:val="none" w:sz="0" w:space="0" w:color="auto"/>
                <w:left w:val="none" w:sz="0" w:space="0" w:color="auto"/>
                <w:bottom w:val="none" w:sz="0" w:space="0" w:color="auto"/>
                <w:right w:val="none" w:sz="0" w:space="0" w:color="auto"/>
              </w:divBdr>
            </w:div>
            <w:div w:id="204127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4659">
      <w:bodyDiv w:val="1"/>
      <w:marLeft w:val="0"/>
      <w:marRight w:val="0"/>
      <w:marTop w:val="0"/>
      <w:marBottom w:val="0"/>
      <w:divBdr>
        <w:top w:val="none" w:sz="0" w:space="0" w:color="auto"/>
        <w:left w:val="none" w:sz="0" w:space="0" w:color="auto"/>
        <w:bottom w:val="none" w:sz="0" w:space="0" w:color="auto"/>
        <w:right w:val="none" w:sz="0" w:space="0" w:color="auto"/>
      </w:divBdr>
    </w:div>
    <w:div w:id="1613704013">
      <w:bodyDiv w:val="1"/>
      <w:marLeft w:val="0"/>
      <w:marRight w:val="0"/>
      <w:marTop w:val="0"/>
      <w:marBottom w:val="0"/>
      <w:divBdr>
        <w:top w:val="none" w:sz="0" w:space="0" w:color="auto"/>
        <w:left w:val="none" w:sz="0" w:space="0" w:color="auto"/>
        <w:bottom w:val="none" w:sz="0" w:space="0" w:color="auto"/>
        <w:right w:val="none" w:sz="0" w:space="0" w:color="auto"/>
      </w:divBdr>
    </w:div>
    <w:div w:id="1663505650">
      <w:bodyDiv w:val="1"/>
      <w:marLeft w:val="0"/>
      <w:marRight w:val="0"/>
      <w:marTop w:val="0"/>
      <w:marBottom w:val="0"/>
      <w:divBdr>
        <w:top w:val="none" w:sz="0" w:space="0" w:color="auto"/>
        <w:left w:val="none" w:sz="0" w:space="0" w:color="auto"/>
        <w:bottom w:val="none" w:sz="0" w:space="0" w:color="auto"/>
        <w:right w:val="none" w:sz="0" w:space="0" w:color="auto"/>
      </w:divBdr>
    </w:div>
    <w:div w:id="1732001968">
      <w:bodyDiv w:val="1"/>
      <w:marLeft w:val="0"/>
      <w:marRight w:val="0"/>
      <w:marTop w:val="0"/>
      <w:marBottom w:val="0"/>
      <w:divBdr>
        <w:top w:val="none" w:sz="0" w:space="0" w:color="auto"/>
        <w:left w:val="none" w:sz="0" w:space="0" w:color="auto"/>
        <w:bottom w:val="none" w:sz="0" w:space="0" w:color="auto"/>
        <w:right w:val="none" w:sz="0" w:space="0" w:color="auto"/>
      </w:divBdr>
    </w:div>
    <w:div w:id="1813015136">
      <w:bodyDiv w:val="1"/>
      <w:marLeft w:val="0"/>
      <w:marRight w:val="0"/>
      <w:marTop w:val="0"/>
      <w:marBottom w:val="0"/>
      <w:divBdr>
        <w:top w:val="none" w:sz="0" w:space="0" w:color="auto"/>
        <w:left w:val="none" w:sz="0" w:space="0" w:color="auto"/>
        <w:bottom w:val="none" w:sz="0" w:space="0" w:color="auto"/>
        <w:right w:val="none" w:sz="0" w:space="0" w:color="auto"/>
      </w:divBdr>
    </w:div>
    <w:div w:id="1821724426">
      <w:bodyDiv w:val="1"/>
      <w:marLeft w:val="0"/>
      <w:marRight w:val="0"/>
      <w:marTop w:val="0"/>
      <w:marBottom w:val="0"/>
      <w:divBdr>
        <w:top w:val="none" w:sz="0" w:space="0" w:color="auto"/>
        <w:left w:val="none" w:sz="0" w:space="0" w:color="auto"/>
        <w:bottom w:val="none" w:sz="0" w:space="0" w:color="auto"/>
        <w:right w:val="none" w:sz="0" w:space="0" w:color="auto"/>
      </w:divBdr>
    </w:div>
    <w:div w:id="1873958004">
      <w:bodyDiv w:val="1"/>
      <w:marLeft w:val="0"/>
      <w:marRight w:val="0"/>
      <w:marTop w:val="0"/>
      <w:marBottom w:val="0"/>
      <w:divBdr>
        <w:top w:val="none" w:sz="0" w:space="0" w:color="auto"/>
        <w:left w:val="none" w:sz="0" w:space="0" w:color="auto"/>
        <w:bottom w:val="none" w:sz="0" w:space="0" w:color="auto"/>
        <w:right w:val="none" w:sz="0" w:space="0" w:color="auto"/>
      </w:divBdr>
      <w:divsChild>
        <w:div w:id="205917551">
          <w:marLeft w:val="0"/>
          <w:marRight w:val="0"/>
          <w:marTop w:val="0"/>
          <w:marBottom w:val="0"/>
          <w:divBdr>
            <w:top w:val="none" w:sz="0" w:space="0" w:color="auto"/>
            <w:left w:val="none" w:sz="0" w:space="0" w:color="auto"/>
            <w:bottom w:val="none" w:sz="0" w:space="0" w:color="auto"/>
            <w:right w:val="none" w:sz="0" w:space="0" w:color="auto"/>
          </w:divBdr>
          <w:divsChild>
            <w:div w:id="113248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51273">
      <w:bodyDiv w:val="1"/>
      <w:marLeft w:val="0"/>
      <w:marRight w:val="0"/>
      <w:marTop w:val="0"/>
      <w:marBottom w:val="0"/>
      <w:divBdr>
        <w:top w:val="none" w:sz="0" w:space="0" w:color="auto"/>
        <w:left w:val="none" w:sz="0" w:space="0" w:color="auto"/>
        <w:bottom w:val="none" w:sz="0" w:space="0" w:color="auto"/>
        <w:right w:val="none" w:sz="0" w:space="0" w:color="auto"/>
      </w:divBdr>
    </w:div>
    <w:div w:id="2042854633">
      <w:bodyDiv w:val="1"/>
      <w:marLeft w:val="0"/>
      <w:marRight w:val="0"/>
      <w:marTop w:val="0"/>
      <w:marBottom w:val="0"/>
      <w:divBdr>
        <w:top w:val="none" w:sz="0" w:space="0" w:color="auto"/>
        <w:left w:val="none" w:sz="0" w:space="0" w:color="auto"/>
        <w:bottom w:val="none" w:sz="0" w:space="0" w:color="auto"/>
        <w:right w:val="none" w:sz="0" w:space="0" w:color="auto"/>
      </w:divBdr>
      <w:divsChild>
        <w:div w:id="303850229">
          <w:marLeft w:val="0"/>
          <w:marRight w:val="0"/>
          <w:marTop w:val="0"/>
          <w:marBottom w:val="0"/>
          <w:divBdr>
            <w:top w:val="none" w:sz="0" w:space="0" w:color="auto"/>
            <w:left w:val="none" w:sz="0" w:space="0" w:color="auto"/>
            <w:bottom w:val="none" w:sz="0" w:space="0" w:color="auto"/>
            <w:right w:val="none" w:sz="0" w:space="0" w:color="auto"/>
          </w:divBdr>
          <w:divsChild>
            <w:div w:id="16067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8168">
      <w:bodyDiv w:val="1"/>
      <w:marLeft w:val="0"/>
      <w:marRight w:val="0"/>
      <w:marTop w:val="0"/>
      <w:marBottom w:val="0"/>
      <w:divBdr>
        <w:top w:val="none" w:sz="0" w:space="0" w:color="auto"/>
        <w:left w:val="none" w:sz="0" w:space="0" w:color="auto"/>
        <w:bottom w:val="none" w:sz="0" w:space="0" w:color="auto"/>
        <w:right w:val="none" w:sz="0" w:space="0" w:color="auto"/>
      </w:divBdr>
    </w:div>
    <w:div w:id="2134329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microsoft.com/office/2016/09/relationships/commentsIds" Target="commentsIds.xml"/><Relationship Id="rId26" Type="http://schemas.openxmlformats.org/officeDocument/2006/relationships/hyperlink" Target="https://doi.org/10.1002/joc.5086" TargetMode="External"/><Relationship Id="rId39" Type="http://schemas.openxmlformats.org/officeDocument/2006/relationships/hyperlink" Target="https://doi.org/10.18637/jss.v084.i06" TargetMode="External"/><Relationship Id="rId21" Type="http://schemas.openxmlformats.org/officeDocument/2006/relationships/image" Target="media/image6.tiff"/><Relationship Id="rId34" Type="http://schemas.openxmlformats.org/officeDocument/2006/relationships/hyperlink" Target="https://doi.org/https://doi.org/10.20937/ATM.2016.29.04.04" TargetMode="External"/><Relationship Id="rId42"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5.tiff"/><Relationship Id="rId29" Type="http://schemas.openxmlformats.org/officeDocument/2006/relationships/hyperlink" Target="https://doi.org/10.48364/ISIMIP.836809.1"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vicenteavv7@gmail.com" TargetMode="External"/><Relationship Id="rId24" Type="http://schemas.openxmlformats.org/officeDocument/2006/relationships/hyperlink" Target="https://doi.org/10.1175/JCLI-D-19" TargetMode="External"/><Relationship Id="rId32" Type="http://schemas.openxmlformats.org/officeDocument/2006/relationships/hyperlink" Target="https://doi.org/10.1098/rstb.2003.1433" TargetMode="External"/><Relationship Id="rId37" Type="http://schemas.openxmlformats.org/officeDocument/2006/relationships/hyperlink" Target="https://doi.org/https://doi.org/10.1029/2017WR022421" TargetMode="External"/><Relationship Id="rId40" Type="http://schemas.openxmlformats.org/officeDocument/2006/relationships/hyperlink" Target="https://doi.org/10.1175/1520-0442(2001)014" TargetMode="Externa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hyperlink" Target="https://doi.org/10.2495/SDP-V14-N2-105-117" TargetMode="External"/><Relationship Id="rId28" Type="http://schemas.openxmlformats.org/officeDocument/2006/relationships/hyperlink" Target="https://doi.org/https://doi.org/10.16904/envidat.228.v2.1" TargetMode="External"/><Relationship Id="rId36" Type="http://schemas.openxmlformats.org/officeDocument/2006/relationships/hyperlink" Target="https://smithsonian.figshare.com/articles/dataset/Yearly_Reports_Barro_Colorado_Island/11799111" TargetMode="External"/><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hyperlink" Target="https://doi.org/https://doi.org/10.1016/j.pce.2022.103184"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tiff"/><Relationship Id="rId22" Type="http://schemas.openxmlformats.org/officeDocument/2006/relationships/hyperlink" Target="https://doi.org/10.1038/sdata.2017.191" TargetMode="External"/><Relationship Id="rId27" Type="http://schemas.openxmlformats.org/officeDocument/2006/relationships/hyperlink" Target="https://doi.org/10.5194/essd-7-275-2015" TargetMode="External"/><Relationship Id="rId30" Type="http://schemas.openxmlformats.org/officeDocument/2006/relationships/hyperlink" Target="https://doi.org/doi.org/10.1038/s41597-021-01084-6" TargetMode="External"/><Relationship Id="rId35" Type="http://schemas.openxmlformats.org/officeDocument/2006/relationships/hyperlink" Target="https://doi.org/https://doi.org/10.25573/data.10304306.v8"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tiff"/><Relationship Id="rId17" Type="http://schemas.microsoft.com/office/2011/relationships/commentsExtended" Target="commentsExtended.xml"/><Relationship Id="rId25" Type="http://schemas.openxmlformats.org/officeDocument/2006/relationships/hyperlink" Target="https://doi.org/10.1098/rstb.2017.0406" TargetMode="External"/><Relationship Id="rId33" Type="http://schemas.openxmlformats.org/officeDocument/2006/relationships/hyperlink" Target="https://doi.org/https://doi.org/10.1111/nph.17084" TargetMode="External"/><Relationship Id="rId38" Type="http://schemas.openxmlformats.org/officeDocument/2006/relationships/hyperlink" Target="https://www.R-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76A38C1A7D4A34B8F0A81F064299289" ma:contentTypeVersion="16" ma:contentTypeDescription="Create a new document." ma:contentTypeScope="" ma:versionID="70f4f35ddaeaca5a2c10898868688aa9">
  <xsd:schema xmlns:xsd="http://www.w3.org/2001/XMLSchema" xmlns:xs="http://www.w3.org/2001/XMLSchema" xmlns:p="http://schemas.microsoft.com/office/2006/metadata/properties" xmlns:ns3="546a93b7-2b2c-4f62-8906-b97a238c6ac5" xmlns:ns4="4b8ecc27-3974-4f4f-a2bd-7385a746bc4e" targetNamespace="http://schemas.microsoft.com/office/2006/metadata/properties" ma:root="true" ma:fieldsID="64112d508fe8441c5c0c68ff4b779493" ns3:_="" ns4:_="">
    <xsd:import namespace="546a93b7-2b2c-4f62-8906-b97a238c6ac5"/>
    <xsd:import namespace="4b8ecc27-3974-4f4f-a2bd-7385a746bc4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_activity" minOccurs="0"/>
                <xsd:element ref="ns3:MediaServiceDateTaken" minOccurs="0"/>
                <xsd:element ref="ns3:MediaServiceObjectDetectorVersions" minOccurs="0"/>
                <xsd:element ref="ns3:MediaServiceSystemTags" minOccurs="0"/>
                <xsd:element ref="ns3:MediaServiceSearchProperties"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6a93b7-2b2c-4f62-8906-b97a238c6a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ServiceDateTaken" ma:index="18" nillable="true" ma:displayName="MediaServiceDateTaken" ma:description="" ma:hidden="true" ma:indexed="true" ma:internalName="MediaServiceDateTaken" ma:readOnly="true">
      <xsd:simpleType>
        <xsd:restriction base="dms:Text"/>
      </xsd:simpleType>
    </xsd:element>
    <xsd:element name="MediaServiceObjectDetectorVersions" ma:index="19" nillable="true" ma:displayName="MediaServiceObjectDetectorVersions" ma:description="" ma:hidden="true" ma:indexed="true" ma:internalName="MediaServiceObjectDetectorVersions"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descrip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b8ecc27-3974-4f4f-a2bd-7385a746bc4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546a93b7-2b2c-4f62-8906-b97a238c6ac5" xsi:nil="true"/>
  </documentManagement>
</p:properties>
</file>

<file path=customXml/itemProps1.xml><?xml version="1.0" encoding="utf-8"?>
<ds:datastoreItem xmlns:ds="http://schemas.openxmlformats.org/officeDocument/2006/customXml" ds:itemID="{5B983249-4205-43E1-B28B-3F482ADDAFE1}">
  <ds:schemaRefs>
    <ds:schemaRef ds:uri="http://schemas.openxmlformats.org/officeDocument/2006/bibliography"/>
  </ds:schemaRefs>
</ds:datastoreItem>
</file>

<file path=customXml/itemProps2.xml><?xml version="1.0" encoding="utf-8"?>
<ds:datastoreItem xmlns:ds="http://schemas.openxmlformats.org/officeDocument/2006/customXml" ds:itemID="{46DBE4FE-A0DE-4CC1-8AE7-A1F4CEA743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6a93b7-2b2c-4f62-8906-b97a238c6ac5"/>
    <ds:schemaRef ds:uri="4b8ecc27-3974-4f4f-a2bd-7385a746bc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7431FC-E78B-4681-A6B7-8C7B2A978A7E}">
  <ds:schemaRefs>
    <ds:schemaRef ds:uri="http://schemas.microsoft.com/sharepoint/v3/contenttype/forms"/>
  </ds:schemaRefs>
</ds:datastoreItem>
</file>

<file path=customXml/itemProps4.xml><?xml version="1.0" encoding="utf-8"?>
<ds:datastoreItem xmlns:ds="http://schemas.openxmlformats.org/officeDocument/2006/customXml" ds:itemID="{67D44D34-2904-427A-81F1-6C04DDAC573A}">
  <ds:schemaRefs>
    <ds:schemaRef ds:uri="http://schemas.microsoft.com/office/2006/metadata/properties"/>
    <ds:schemaRef ds:uri="http://schemas.microsoft.com/office/infopath/2007/PartnerControls"/>
    <ds:schemaRef ds:uri="546a93b7-2b2c-4f62-8906-b97a238c6ac5"/>
  </ds:schemaRefs>
</ds:datastoreItem>
</file>

<file path=docProps/app.xml><?xml version="1.0" encoding="utf-8"?>
<Properties xmlns="http://schemas.openxmlformats.org/officeDocument/2006/extended-properties" xmlns:vt="http://schemas.openxmlformats.org/officeDocument/2006/docPropsVTypes">
  <Template>Normal</Template>
  <TotalTime>2382</TotalTime>
  <Pages>26</Pages>
  <Words>8851</Words>
  <Characters>50451</Characters>
  <Application>Microsoft Office Word</Application>
  <DocSecurity>0</DocSecurity>
  <Lines>420</Lines>
  <Paragraphs>118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Vasquez, Vicente</dc:creator>
  <cp:keywords/>
  <dc:description/>
  <cp:lastModifiedBy>Vicente Vasquez</cp:lastModifiedBy>
  <cp:revision>10</cp:revision>
  <dcterms:created xsi:type="dcterms:W3CDTF">2024-06-03T18:05:00Z</dcterms:created>
  <dcterms:modified xsi:type="dcterms:W3CDTF">2024-09-19T18:34:00Z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0x010100B76A38C1A7D4A34B8F0A81F064299289</vt:lpwstr>
  </property>
</Properties>
</file>